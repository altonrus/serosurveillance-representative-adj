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F7E32" w:rsidP="00866239" w:rsidRDefault="00DE2040" w14:paraId="5C5F8EC1" w14:textId="77777777">
      <w:pPr>
        <w:pStyle w:val="Title"/>
        <w:ind w:firstLine="720"/>
      </w:pPr>
      <w:r>
        <w:t>Comparisons of SARS-CoV-2 serological surveillance across multiple data sources</w:t>
      </w:r>
    </w:p>
    <w:p w:rsidR="007F7E32" w:rsidRDefault="007F7E32" w14:paraId="672A6659" w14:textId="77777777">
      <w:pPr>
        <w:pStyle w:val="Author"/>
      </w:pPr>
    </w:p>
    <w:p w:rsidR="007F7E32" w:rsidRDefault="00DE2040" w14:paraId="72DF9D0F" w14:textId="77777777">
      <w:r>
        <w:t xml:space="preserve">Yuan </w:t>
      </w:r>
      <w:proofErr w:type="spellStart"/>
      <w:r>
        <w:t>Yu</w:t>
      </w:r>
      <w:r>
        <w:rPr>
          <w:vertAlign w:val="superscript"/>
        </w:rPr>
        <w:t>1</w:t>
      </w:r>
      <w:proofErr w:type="spellEnd"/>
      <w:r>
        <w:t xml:space="preserve">, Sheila </w:t>
      </w:r>
      <w:proofErr w:type="spellStart"/>
      <w:r>
        <w:t>O’Brien</w:t>
      </w:r>
      <w:r>
        <w:rPr>
          <w:vertAlign w:val="superscript"/>
        </w:rPr>
        <w:t>2</w:t>
      </w:r>
      <w:proofErr w:type="spellEnd"/>
      <w:r>
        <w:t xml:space="preserve">, David L. </w:t>
      </w:r>
      <w:proofErr w:type="spellStart"/>
      <w:r>
        <w:t>Buckeridge</w:t>
      </w:r>
      <w:r>
        <w:rPr>
          <w:vertAlign w:val="superscript"/>
        </w:rPr>
        <w:t>1</w:t>
      </w:r>
      <w:proofErr w:type="spellEnd"/>
      <w:r>
        <w:t xml:space="preserve">, W. Alton </w:t>
      </w:r>
      <w:proofErr w:type="spellStart"/>
      <w:r>
        <w:t>Russell</w:t>
      </w:r>
      <w:r>
        <w:rPr>
          <w:vertAlign w:val="superscript"/>
        </w:rPr>
        <w:t>1</w:t>
      </w:r>
      <w:proofErr w:type="spellEnd"/>
    </w:p>
    <w:p w:rsidR="007F7E32" w:rsidRDefault="007F7E32" w14:paraId="0A37501D" w14:textId="77777777">
      <w:pPr>
        <w:pStyle w:val="BodyText"/>
      </w:pPr>
    </w:p>
    <w:p w:rsidR="007F7E32" w:rsidRDefault="00DE2040" w14:paraId="4F9D7FD1" w14:textId="77777777">
      <w:pPr>
        <w:pStyle w:val="BodyText"/>
      </w:pPr>
      <w:proofErr w:type="spellStart"/>
      <w:r>
        <w:rPr>
          <w:vertAlign w:val="superscript"/>
        </w:rPr>
        <w:t>1</w:t>
      </w:r>
      <w:r>
        <w:t>School</w:t>
      </w:r>
      <w:proofErr w:type="spellEnd"/>
      <w:r>
        <w:t xml:space="preserve"> of Population and Global Health, McGill University, Montreal, Canada</w:t>
      </w:r>
    </w:p>
    <w:p w:rsidR="007F7E32" w:rsidRDefault="00DE2040" w14:paraId="0EB1955B" w14:textId="77777777">
      <w:pPr>
        <w:pStyle w:val="BodyText"/>
      </w:pPr>
      <w:r>
        <w:rPr>
          <w:vertAlign w:val="superscript"/>
        </w:rPr>
        <w:t>2</w:t>
      </w:r>
      <w:r>
        <w:t xml:space="preserve"> Canadian Blood Services, Ottawa, Canada</w:t>
      </w:r>
    </w:p>
    <w:p w:rsidR="007F7E32" w:rsidRDefault="007F7E32" w14:paraId="5DAB6C7B" w14:textId="77777777">
      <w:pPr>
        <w:pStyle w:val="BodyText"/>
      </w:pPr>
    </w:p>
    <w:p w:rsidR="007F7E32" w:rsidRDefault="00DE2040" w14:paraId="45452301" w14:textId="77777777">
      <w:pPr>
        <w:pStyle w:val="BodyText"/>
      </w:pPr>
      <w:r>
        <w:rPr>
          <w:b/>
          <w:bCs/>
        </w:rPr>
        <w:t>Corresponding author:</w:t>
      </w:r>
    </w:p>
    <w:p w:rsidR="007F7E32" w:rsidRDefault="00DE2040" w14:paraId="1E9988C7" w14:textId="77777777">
      <w:pPr>
        <w:pStyle w:val="BodyText"/>
      </w:pPr>
      <w:r>
        <w:rPr>
          <w:b/>
          <w:bCs/>
        </w:rPr>
        <w:t>Key words:</w:t>
      </w:r>
    </w:p>
    <w:p w:rsidR="007F7E32" w:rsidRDefault="00DE2040" w14:paraId="16A45DD0" w14:textId="77777777">
      <w:pPr>
        <w:pStyle w:val="BodyText"/>
      </w:pPr>
      <w:r>
        <w:rPr>
          <w:b/>
          <w:bCs/>
        </w:rPr>
        <w:t>Running title:</w:t>
      </w:r>
    </w:p>
    <w:p w:rsidR="007F7E32" w:rsidRDefault="007F7E32" w14:paraId="02EB378F" w14:textId="77777777">
      <w:pPr>
        <w:pStyle w:val="Heading5"/>
      </w:pPr>
      <w:bookmarkStart w:name="section" w:id="0"/>
    </w:p>
    <w:p w:rsidR="007F7E32" w:rsidRDefault="00DE2040" w14:paraId="7CBFD60A" w14:textId="77777777">
      <w:pPr>
        <w:pStyle w:val="Heading1"/>
      </w:pPr>
      <w:bookmarkStart w:name="abstract" w:id="1"/>
      <w:bookmarkEnd w:id="0"/>
      <w:r>
        <w:t>Abstract</w:t>
      </w:r>
    </w:p>
    <w:p w:rsidR="007F7E32" w:rsidRDefault="00DE2040" w14:paraId="1E6DE716" w14:textId="77777777">
      <w:commentRangeStart w:id="2"/>
      <w:r>
        <w:t>Blood donors</w:t>
      </w:r>
      <w:commentRangeEnd w:id="2"/>
      <w:r>
        <w:commentReference w:id="2"/>
      </w:r>
      <w:r>
        <w:t xml:space="preserve"> serve as a crucial population for </w:t>
      </w:r>
      <w:proofErr w:type="spellStart"/>
      <w:r>
        <w:t>serosurveillance</w:t>
      </w:r>
      <w:proofErr w:type="spellEnd"/>
      <w:r>
        <w:t xml:space="preserve"> due to its convenient data collection process co</w:t>
      </w:r>
      <w:r w:rsidR="00BE15B7">
        <w:t>mpared to other public health su</w:t>
      </w:r>
      <w:r>
        <w:t xml:space="preserve">rveys. The fact that it consists large proportion of the elder male population might throw doubts on the seropositivity estimation for the general population. In this paper, firstly, we compared the seropositivity estimation of the general population across different data resources for varies </w:t>
      </w:r>
      <w:proofErr w:type="gramStart"/>
      <w:r>
        <w:t>time period</w:t>
      </w:r>
      <w:proofErr w:type="gramEnd"/>
      <w:r>
        <w:t>, evaluating the effect of multilevel regression and poststratification (</w:t>
      </w:r>
      <w:proofErr w:type="spellStart"/>
      <w:r>
        <w:t>MRP</w:t>
      </w:r>
      <w:proofErr w:type="spellEnd"/>
      <w:r>
        <w:t xml:space="preserve">) in comparison to traditional statistical adjustment approach like raking. Secondly, we further tracked the temporal pattern of the </w:t>
      </w:r>
      <w:proofErr w:type="spellStart"/>
      <w:r>
        <w:t>MRP</w:t>
      </w:r>
      <w:proofErr w:type="spellEnd"/>
      <w:r>
        <w:t xml:space="preserve"> adjusted seropositivity curve to find that representation error is not the main cause of the </w:t>
      </w:r>
      <w:proofErr w:type="spellStart"/>
      <w:r>
        <w:t>serosurveillance</w:t>
      </w:r>
      <w:proofErr w:type="spellEnd"/>
      <w:r>
        <w:t xml:space="preserve"> discrepancy across different data resources, by evaluating the average absolute difference and proportion of days of closer estimations before and after the evaluation. The gap of </w:t>
      </w:r>
      <w:proofErr w:type="spellStart"/>
      <w:r>
        <w:t>serosurveillance</w:t>
      </w:r>
      <w:proofErr w:type="spellEnd"/>
      <w:r>
        <w:t xml:space="preserve"> for the general population among different resources depend on varies factors including the data collection, blood sample type (serum or dried blood spots), assay difference and operating labs.</w:t>
      </w:r>
    </w:p>
    <w:p w:rsidR="007F7E32" w:rsidRDefault="00DE2040" w14:paraId="2AC70A57" w14:textId="77777777">
      <w:pPr>
        <w:pStyle w:val="BodyText"/>
      </w:pPr>
      <w:r>
        <w:rPr>
          <w:b/>
          <w:bCs/>
        </w:rPr>
        <w:t>Background:</w:t>
      </w:r>
      <w:r>
        <w:t xml:space="preserve"> A</w:t>
      </w:r>
    </w:p>
    <w:p w:rsidR="007F7E32" w:rsidRDefault="00DE2040" w14:paraId="110CD45E" w14:textId="77777777">
      <w:pPr>
        <w:pStyle w:val="BodyText"/>
      </w:pPr>
      <w:r>
        <w:rPr>
          <w:b/>
          <w:bCs/>
        </w:rPr>
        <w:t>Methods:</w:t>
      </w:r>
      <w:r>
        <w:t xml:space="preserve"> A</w:t>
      </w:r>
    </w:p>
    <w:p w:rsidR="007F7E32" w:rsidRDefault="00DE2040" w14:paraId="2C1892CB" w14:textId="77777777">
      <w:pPr>
        <w:pStyle w:val="BodyText"/>
      </w:pPr>
      <w:r>
        <w:rPr>
          <w:b/>
          <w:bCs/>
        </w:rPr>
        <w:t>Results:</w:t>
      </w:r>
      <w:r>
        <w:t xml:space="preserve"> A</w:t>
      </w:r>
    </w:p>
    <w:p w:rsidR="007F7E32" w:rsidRDefault="00DE2040" w14:paraId="7EDD0EF4" w14:textId="77777777">
      <w:pPr>
        <w:pStyle w:val="BodyText"/>
      </w:pPr>
      <w:r>
        <w:rPr>
          <w:b/>
          <w:bCs/>
        </w:rPr>
        <w:t>Conclusions:</w:t>
      </w:r>
      <w:r>
        <w:t xml:space="preserve"> A</w:t>
      </w:r>
    </w:p>
    <w:p w:rsidR="007F7E32" w:rsidRDefault="007F7E32" w14:paraId="6A05A809" w14:textId="77777777">
      <w:pPr>
        <w:pStyle w:val="Heading5"/>
      </w:pPr>
      <w:bookmarkStart w:name="section-1" w:id="3"/>
    </w:p>
    <w:p w:rsidR="007F7E32" w:rsidRDefault="00DE2040" w14:paraId="3E7A9F1C" w14:textId="77777777">
      <w:pPr>
        <w:pStyle w:val="Heading1"/>
      </w:pPr>
      <w:bookmarkStart w:name="introduction" w:id="4"/>
      <w:bookmarkEnd w:id="1"/>
      <w:bookmarkEnd w:id="3"/>
      <w:r>
        <w:t>Introduction</w:t>
      </w:r>
    </w:p>
    <w:p w:rsidR="00D52FBB" w:rsidP="00D52FBB" w:rsidRDefault="00E63671" w14:paraId="20E6C661" w14:textId="77777777">
      <w:pPr>
        <w:pStyle w:val="BlockText"/>
        <w:numPr>
          <w:ilvl w:val="0"/>
          <w:numId w:val="17"/>
        </w:numPr>
      </w:pPr>
      <w:r>
        <w:t>There are multip</w:t>
      </w:r>
      <w:r w:rsidR="00285C82">
        <w:t xml:space="preserve">le </w:t>
      </w:r>
      <w:proofErr w:type="spellStart"/>
      <w:r w:rsidR="00285C82">
        <w:t>serosurveillance</w:t>
      </w:r>
      <w:proofErr w:type="spellEnd"/>
      <w:r w:rsidR="00285C82">
        <w:t xml:space="preserve"> studies through tracking the </w:t>
      </w:r>
      <w:r w:rsidR="001A7FB0">
        <w:t xml:space="preserve">anti-N </w:t>
      </w:r>
      <w:r w:rsidR="00285C82">
        <w:t xml:space="preserve">seropositivity </w:t>
      </w:r>
      <w:r w:rsidR="001A7FB0">
        <w:t>across different populations.</w:t>
      </w:r>
      <w:r w:rsidR="00ED1443">
        <w:t xml:space="preserve"> </w:t>
      </w:r>
    </w:p>
    <w:p w:rsidRPr="00E313BF" w:rsidR="00E313BF" w:rsidP="00E313BF" w:rsidRDefault="00E313BF" w14:paraId="368DFBBE" w14:textId="66B26053">
      <w:pPr>
        <w:pStyle w:val="BodyText"/>
        <w:numPr>
          <w:ilvl w:val="0"/>
          <w:numId w:val="17"/>
        </w:numPr>
      </w:pPr>
      <w:commentRangeStart w:id="5"/>
      <w:r>
        <w:t xml:space="preserve">Brief description for each data source and </w:t>
      </w:r>
      <w:r w:rsidR="3F000452">
        <w:t>the different</w:t>
      </w:r>
      <w:r>
        <w:t xml:space="preserve"> nature of each </w:t>
      </w:r>
      <w:r w:rsidR="6D3B8AC7">
        <w:t>dataset</w:t>
      </w:r>
      <w:r>
        <w:t>.</w:t>
      </w:r>
      <w:commentRangeEnd w:id="5"/>
      <w:r>
        <w:commentReference w:id="5"/>
      </w:r>
    </w:p>
    <w:p w:rsidR="007F7E32" w:rsidP="00285C82" w:rsidRDefault="3C17729F" w14:paraId="59E0DFAB" w14:textId="74FF9EF0">
      <w:pPr>
        <w:pStyle w:val="BlockText"/>
        <w:numPr>
          <w:ilvl w:val="0"/>
          <w:numId w:val="17"/>
        </w:numPr>
      </w:pPr>
      <w:commentRangeStart w:id="6"/>
      <w:r>
        <w:t>Brief intro of the conventional raking approach,</w:t>
      </w:r>
      <w:r w:rsidRPr="38ACEC0B">
        <w:rPr>
          <w:rFonts w:asciiTheme="minorHAnsi" w:hAnsiTheme="minorHAnsi"/>
          <w:szCs w:val="24"/>
        </w:rPr>
        <w:t xml:space="preserve"> </w:t>
      </w:r>
      <w:r w:rsidRPr="38ACEC0B" w:rsidR="1F3406A4">
        <w:rPr>
          <w:rFonts w:asciiTheme="minorHAnsi" w:hAnsiTheme="minorHAnsi"/>
          <w:szCs w:val="24"/>
        </w:rPr>
        <w:t xml:space="preserve">which </w:t>
      </w:r>
      <w:r w:rsidRPr="38ACEC0B">
        <w:rPr>
          <w:rFonts w:asciiTheme="minorHAnsi" w:hAnsiTheme="minorHAnsi"/>
          <w:szCs w:val="24"/>
        </w:rPr>
        <w:t xml:space="preserve">can be done based on demographics, geography, and neighborhood-level characteristics. </w:t>
      </w:r>
      <w:proofErr w:type="spellStart"/>
      <w:r w:rsidRPr="38ACEC0B" w:rsidR="00D52FBB">
        <w:rPr>
          <w:rFonts w:asciiTheme="minorHAnsi" w:hAnsiTheme="minorHAnsi"/>
          <w:szCs w:val="24"/>
        </w:rPr>
        <w:t>MRP</w:t>
      </w:r>
      <w:proofErr w:type="spellEnd"/>
      <w:r w:rsidRPr="38ACEC0B" w:rsidR="00D52FBB">
        <w:rPr>
          <w:rFonts w:asciiTheme="minorHAnsi" w:hAnsiTheme="minorHAnsi"/>
          <w:szCs w:val="24"/>
        </w:rPr>
        <w:t xml:space="preserve"> </w:t>
      </w:r>
      <w:commentRangeEnd w:id="6"/>
      <w:r w:rsidR="00D52FBB">
        <w:commentReference w:id="6"/>
      </w:r>
      <w:r w:rsidRPr="38ACEC0B" w:rsidR="00D52FBB">
        <w:rPr>
          <w:rFonts w:asciiTheme="minorHAnsi" w:hAnsiTheme="minorHAnsi"/>
          <w:szCs w:val="24"/>
        </w:rPr>
        <w:t>is a classic approach to adjust</w:t>
      </w:r>
      <w:r w:rsidRPr="38ACEC0B" w:rsidR="00285C82">
        <w:rPr>
          <w:rFonts w:asciiTheme="minorHAnsi" w:hAnsiTheme="minorHAnsi"/>
          <w:szCs w:val="24"/>
        </w:rPr>
        <w:t xml:space="preserve"> for the representative bias</w:t>
      </w:r>
      <w:r w:rsidR="001A7FB0">
        <w:t xml:space="preserve">, earlier </w:t>
      </w:r>
      <w:r w:rsidR="005F72A6">
        <w:t xml:space="preserve">combination </w:t>
      </w:r>
      <w:r w:rsidR="001A7FB0">
        <w:t xml:space="preserve">studies </w:t>
      </w:r>
      <w:r w:rsidR="005F72A6">
        <w:t xml:space="preserve">focused more on trend of the </w:t>
      </w:r>
      <w:proofErr w:type="spellStart"/>
      <w:r w:rsidR="005F72A6">
        <w:t>seroprevalance</w:t>
      </w:r>
      <w:proofErr w:type="spellEnd"/>
      <w:r w:rsidR="005F72A6">
        <w:t xml:space="preserve"> for combined studies while </w:t>
      </w:r>
      <w:r w:rsidR="00ED1443">
        <w:t xml:space="preserve">exploring </w:t>
      </w:r>
      <w:r w:rsidR="005F72A6">
        <w:t>the effect of different representativeness acro</w:t>
      </w:r>
      <w:r w:rsidR="00ED1443">
        <w:t>ss different studies and ideal methodology of suitable adjustment is our main purpose</w:t>
      </w:r>
    </w:p>
    <w:p w:rsidRPr="00E63671" w:rsidR="00E63671" w:rsidP="00222584" w:rsidRDefault="00E63671" w14:paraId="0E27B00A" w14:textId="219AA64D">
      <w:pPr>
        <w:pStyle w:val="BodyText"/>
        <w:ind w:left="450"/>
      </w:pPr>
    </w:p>
    <w:p w:rsidR="007F7E32" w:rsidRDefault="007F7E32" w14:paraId="60061E4C" w14:textId="77777777"/>
    <w:p w:rsidR="007F7E32" w:rsidRDefault="00DE2040" w14:paraId="24924C10" w14:textId="77777777">
      <w:pPr>
        <w:pStyle w:val="Heading1"/>
      </w:pPr>
      <w:bookmarkStart w:name="methods" w:id="7"/>
      <w:bookmarkEnd w:id="4"/>
      <w:r>
        <w:t>Methods</w:t>
      </w:r>
    </w:p>
    <w:p w:rsidR="007F7E32" w:rsidP="007123C8" w:rsidRDefault="00DE2040" w14:paraId="4240D2CC" w14:textId="77777777">
      <w:pPr>
        <w:pStyle w:val="BlockText"/>
        <w:ind w:firstLine="0"/>
      </w:pPr>
      <w:r w:rsidRPr="007123C8">
        <w:rPr>
          <w:b/>
        </w:rPr>
        <w:t>Data</w:t>
      </w:r>
      <w:r>
        <w:t xml:space="preserve">: CBS, </w:t>
      </w:r>
      <w:proofErr w:type="spellStart"/>
      <w:r>
        <w:t>CCAHS</w:t>
      </w:r>
      <w:proofErr w:type="spellEnd"/>
      <w:r>
        <w:t xml:space="preserve">, ABC, APL, CLSA, </w:t>
      </w:r>
      <w:proofErr w:type="spellStart"/>
      <w:r>
        <w:t>CanPath</w:t>
      </w:r>
      <w:proofErr w:type="spellEnd"/>
    </w:p>
    <w:p w:rsidR="007F7E32" w:rsidP="007123C8" w:rsidRDefault="00DE2040" w14:paraId="7DF28775" w14:textId="77777777">
      <w:pPr>
        <w:pStyle w:val="BlockText"/>
        <w:ind w:firstLine="0"/>
      </w:pPr>
      <w:r w:rsidRPr="007123C8">
        <w:rPr>
          <w:b/>
        </w:rPr>
        <w:t>Modeling</w:t>
      </w:r>
      <w:r>
        <w:t xml:space="preserve">: Multilevel Regression and </w:t>
      </w:r>
      <w:proofErr w:type="spellStart"/>
      <w:r>
        <w:t>Poststritification</w:t>
      </w:r>
      <w:proofErr w:type="spellEnd"/>
      <w:r>
        <w:t xml:space="preserve"> (Theorem, regression variables, poststratification table)</w:t>
      </w:r>
    </w:p>
    <w:p w:rsidR="001D5926" w:rsidP="001D5926" w:rsidRDefault="001D5926" w14:paraId="2DDFE919" w14:textId="77777777">
      <w:pPr>
        <w:pStyle w:val="BodyText"/>
        <w:numPr>
          <w:ilvl w:val="0"/>
          <w:numId w:val="23"/>
        </w:numPr>
      </w:pPr>
      <w:proofErr w:type="spellStart"/>
      <w:r>
        <w:t>MRP</w:t>
      </w:r>
      <w:proofErr w:type="spellEnd"/>
    </w:p>
    <w:p w:rsidRPr="001D5926" w:rsidR="001D5926" w:rsidP="001D5926" w:rsidRDefault="001D5926" w14:paraId="6014B440" w14:textId="77777777">
      <w:pPr>
        <w:pStyle w:val="BodyText"/>
        <w:numPr>
          <w:ilvl w:val="0"/>
          <w:numId w:val="23"/>
        </w:numPr>
      </w:pPr>
      <w:r>
        <w:t xml:space="preserve">Temporal </w:t>
      </w:r>
      <w:proofErr w:type="spellStart"/>
      <w:r>
        <w:t>MRP</w:t>
      </w:r>
      <w:proofErr w:type="spellEnd"/>
    </w:p>
    <w:p w:rsidR="007F7E32" w:rsidRDefault="007F7E32" w14:paraId="44EAFD9C" w14:textId="77777777">
      <w:bookmarkStart w:name="subsection" w:id="8"/>
    </w:p>
    <w:p w:rsidR="007F7E32" w:rsidRDefault="00DE2040" w14:paraId="36704A0D" w14:textId="77777777">
      <w:pPr>
        <w:pStyle w:val="Heading1"/>
      </w:pPr>
      <w:bookmarkStart w:name="results" w:id="9"/>
      <w:bookmarkEnd w:id="7"/>
      <w:bookmarkEnd w:id="8"/>
      <w:r>
        <w:t>Results</w:t>
      </w:r>
    </w:p>
    <w:p w:rsidR="007F7E32" w:rsidRDefault="00DE2040" w14:paraId="77DCA9BB" w14:textId="77777777">
      <w:r>
        <w:t xml:space="preserve">The </w:t>
      </w:r>
      <w:proofErr w:type="spellStart"/>
      <w:r>
        <w:t>MRP</w:t>
      </w:r>
      <w:proofErr w:type="spellEnd"/>
      <w:r>
        <w:t xml:space="preserve"> generally provides more precise estimates with lower CV (coefficient of variance = mean/</w:t>
      </w:r>
      <w:proofErr w:type="spellStart"/>
      <w:r>
        <w:t>sd</w:t>
      </w:r>
      <w:proofErr w:type="spellEnd"/>
      <w:r>
        <w:t>) and admissible compared with other adjusting methods like raking and raw post-stratification, especially adjusting for multiple demographic features when aggregation table is sparse for smaller sample size (</w:t>
      </w:r>
      <w:proofErr w:type="gramStart"/>
      <w:r>
        <w:t>i.e.</w:t>
      </w:r>
      <w:proofErr w:type="gramEnd"/>
      <w:r>
        <w:t> </w:t>
      </w:r>
      <w:proofErr w:type="spellStart"/>
      <w:r>
        <w:t>AbC</w:t>
      </w:r>
      <w:proofErr w:type="spellEnd"/>
      <w:r>
        <w:t>).</w:t>
      </w:r>
    </w:p>
    <w:p w:rsidR="007F7E32" w:rsidRDefault="00DE2040" w14:paraId="257F8DA0" w14:textId="77777777">
      <w:pPr>
        <w:pStyle w:val="BodyText"/>
      </w:pPr>
      <w:r>
        <w:t xml:space="preserve">Especially, for later Omicron period, </w:t>
      </w:r>
      <w:proofErr w:type="spellStart"/>
      <w:r>
        <w:t>MRP</w:t>
      </w:r>
      <w:proofErr w:type="spellEnd"/>
      <w:r>
        <w:t xml:space="preserve"> could pull the seropositivity estimation together in comparing the adjusted and unadjusted seropositivity comparing the CBS and </w:t>
      </w:r>
      <w:proofErr w:type="spellStart"/>
      <w:r>
        <w:t>CCAHS</w:t>
      </w:r>
      <w:proofErr w:type="spellEnd"/>
      <w:r>
        <w:t xml:space="preserve"> II, for both overall and temporal seropositivity estimation. However, </w:t>
      </w:r>
      <w:proofErr w:type="spellStart"/>
      <w:r>
        <w:t>MRP</w:t>
      </w:r>
      <w:proofErr w:type="spellEnd"/>
      <w:r>
        <w:t xml:space="preserve"> does not seem to have the same effect on the earlier period when comparing with other data resources, no matter for overall or temporal seropositivity.</w:t>
      </w:r>
    </w:p>
    <w:p w:rsidR="007F7E32" w:rsidRDefault="00DE2040" w14:paraId="2FBB4AAB" w14:textId="77777777">
      <w:pPr>
        <w:pStyle w:val="BodyText"/>
      </w:pPr>
      <w:r>
        <w:t xml:space="preserve">Even within the same data source, </w:t>
      </w:r>
      <w:proofErr w:type="spellStart"/>
      <w:r>
        <w:t>MRP</w:t>
      </w:r>
      <w:proofErr w:type="spellEnd"/>
      <w:r>
        <w:t xml:space="preserve"> does not adjust the seropositivity in the same direction. For example, it tends to adjust the trend higher for the Prairies regions during the earlier Omicron but lower for the latter period.</w:t>
      </w:r>
    </w:p>
    <w:p w:rsidR="007F7E32" w:rsidRDefault="00DE2040" w14:paraId="0051C127" w14:textId="77777777">
      <w:pPr>
        <w:pStyle w:val="BodyText"/>
      </w:pPr>
      <w:r>
        <w:t xml:space="preserve">Since there is still an obvious gap between the population level seropositivity curves after adjusted for the potential representation error. For evaluating the potential cause of the discrepancy, we provide the coefficient analysis of the log-odds for a combined data source including the type of the blood. It showed that the higher seropositivity might be caused by serum blood samples collected by the CBS, compared to the dried blood spots used in </w:t>
      </w:r>
      <w:proofErr w:type="spellStart"/>
      <w:r>
        <w:t>AbC</w:t>
      </w:r>
      <w:proofErr w:type="spellEnd"/>
      <w:r w:rsidR="00D52FBB">
        <w:t>.</w:t>
      </w:r>
    </w:p>
    <w:p w:rsidR="007F7E32" w:rsidRDefault="007F7E32" w14:paraId="4B94D5A5" w14:textId="77777777">
      <w:pPr>
        <w:pStyle w:val="BodyText"/>
      </w:pPr>
    </w:p>
    <w:p w:rsidR="007F7E32" w:rsidRDefault="00DE2040" w14:paraId="4AFE23A4" w14:textId="77777777">
      <w:pPr>
        <w:pStyle w:val="Heading1"/>
      </w:pPr>
      <w:bookmarkStart w:name="discussion" w:id="10"/>
      <w:bookmarkEnd w:id="9"/>
      <w:r>
        <w:t>Discussion</w:t>
      </w:r>
    </w:p>
    <w:p w:rsidR="00E63671" w:rsidP="00E63671" w:rsidRDefault="00E63671" w14:paraId="16875CBA" w14:textId="77777777">
      <w:pPr>
        <w:pStyle w:val="BodyText"/>
        <w:numPr>
          <w:ilvl w:val="0"/>
          <w:numId w:val="20"/>
        </w:numPr>
      </w:pPr>
      <w:r>
        <w:t>Further thoughts and explanations of the results</w:t>
      </w:r>
      <w:r w:rsidR="00BD5678">
        <w:t>:</w:t>
      </w:r>
    </w:p>
    <w:p w:rsidR="00BD5678" w:rsidP="00BD5678" w:rsidRDefault="00285C82" w14:paraId="62D4304D" w14:textId="77777777">
      <w:pPr>
        <w:pStyle w:val="BodyText"/>
        <w:numPr>
          <w:ilvl w:val="0"/>
          <w:numId w:val="21"/>
        </w:numPr>
      </w:pPr>
      <w:commentRangeStart w:id="11"/>
      <w:r>
        <w:t>Discuss the r</w:t>
      </w:r>
      <w:r w:rsidR="00BD5678">
        <w:t xml:space="preserve">esults for </w:t>
      </w:r>
      <w:r>
        <w:t>different settings (time cuttings).</w:t>
      </w:r>
    </w:p>
    <w:p w:rsidR="00BD5678" w:rsidP="00BD5678" w:rsidRDefault="00285C82" w14:paraId="3AF200AF" w14:textId="11628D25">
      <w:pPr>
        <w:pStyle w:val="BodyText"/>
        <w:numPr>
          <w:ilvl w:val="0"/>
          <w:numId w:val="21"/>
        </w:numPr>
      </w:pPr>
      <w:r>
        <w:t xml:space="preserve">Discuss the results from temporal </w:t>
      </w:r>
      <w:proofErr w:type="spellStart"/>
      <w:r>
        <w:t>MRP</w:t>
      </w:r>
      <w:proofErr w:type="spellEnd"/>
      <w:r w:rsidR="7915EB57">
        <w:t xml:space="preserve"> and the advantage of adding the time component.</w:t>
      </w:r>
      <w:commentRangeEnd w:id="11"/>
      <w:r>
        <w:commentReference w:id="11"/>
      </w:r>
    </w:p>
    <w:p w:rsidR="00045B8C" w:rsidP="00846908" w:rsidRDefault="00846908" w14:paraId="57C01CE2" w14:textId="77777777">
      <w:pPr>
        <w:pStyle w:val="BodyText"/>
        <w:numPr>
          <w:ilvl w:val="0"/>
          <w:numId w:val="21"/>
        </w:numPr>
      </w:pPr>
      <w:r>
        <w:t xml:space="preserve">List the advantages of the </w:t>
      </w:r>
      <w:proofErr w:type="spellStart"/>
      <w:r>
        <w:t>MRP</w:t>
      </w:r>
      <w:proofErr w:type="spellEnd"/>
      <w:r>
        <w:t xml:space="preserve"> in comparison to the traditional statistical adjustment like raking: </w:t>
      </w:r>
    </w:p>
    <w:p w:rsidR="00045B8C" w:rsidP="00045B8C" w:rsidRDefault="00846908" w14:paraId="4102A762" w14:textId="77777777">
      <w:pPr>
        <w:pStyle w:val="BodyText"/>
        <w:ind w:left="1080"/>
      </w:pPr>
      <w:r>
        <w:t>a) Automatically able to adjust for more variables while raking would fail</w:t>
      </w:r>
      <w:r w:rsidR="00F365DC">
        <w:t xml:space="preserve"> for </w:t>
      </w:r>
      <w:proofErr w:type="gramStart"/>
      <w:r w:rsidR="00F365DC">
        <w:t>lacking of</w:t>
      </w:r>
      <w:proofErr w:type="gramEnd"/>
      <w:r w:rsidR="00F365DC">
        <w:t xml:space="preserve"> the marginal counts especially when sample size is small or trying to adjust for more demographic variables</w:t>
      </w:r>
      <w:r>
        <w:t xml:space="preserve"> </w:t>
      </w:r>
    </w:p>
    <w:p w:rsidR="00846908" w:rsidP="00045B8C" w:rsidRDefault="00846908" w14:paraId="342B348B" w14:textId="77777777">
      <w:pPr>
        <w:pStyle w:val="BodyText"/>
        <w:ind w:left="1080"/>
      </w:pPr>
      <w:r>
        <w:t>b)</w:t>
      </w:r>
      <w:r w:rsidR="00F365DC">
        <w:t xml:space="preserve"> From the performance of the estimation, the CV (coefficient of the variance) tend to be smaller, </w:t>
      </w:r>
      <w:r w:rsidR="00045B8C">
        <w:t>but not always hold for true.</w:t>
      </w:r>
    </w:p>
    <w:p w:rsidRPr="00E63671" w:rsidR="003D0B17" w:rsidP="003D0B17" w:rsidRDefault="001A1A78" w14:paraId="3245062F" w14:textId="77777777">
      <w:pPr>
        <w:pStyle w:val="BodyText"/>
        <w:numPr>
          <w:ilvl w:val="0"/>
          <w:numId w:val="21"/>
        </w:numPr>
      </w:pPr>
      <w:r>
        <w:t xml:space="preserve">However, </w:t>
      </w:r>
      <w:proofErr w:type="spellStart"/>
      <w:r>
        <w:t>MRP</w:t>
      </w:r>
      <w:proofErr w:type="spellEnd"/>
      <w:r>
        <w:t xml:space="preserve"> only </w:t>
      </w:r>
      <w:r w:rsidR="007C1BF4">
        <w:t>pull the estimations</w:t>
      </w:r>
      <w:r>
        <w:t xml:space="preserve"> for </w:t>
      </w:r>
      <w:r w:rsidR="007C1BF4">
        <w:t xml:space="preserve">particular </w:t>
      </w:r>
      <w:proofErr w:type="gramStart"/>
      <w:r w:rsidR="007C1BF4">
        <w:t>time period</w:t>
      </w:r>
      <w:proofErr w:type="gramEnd"/>
      <w:r w:rsidR="007C1BF4">
        <w:t xml:space="preserve"> among specific comparison datasets, CBS and </w:t>
      </w:r>
      <w:proofErr w:type="spellStart"/>
      <w:r w:rsidR="007C1BF4">
        <w:t>CCAHS</w:t>
      </w:r>
      <w:proofErr w:type="spellEnd"/>
      <w:r w:rsidR="007C1BF4">
        <w:t xml:space="preserve"> in our case.</w:t>
      </w:r>
      <w:r w:rsidR="003D0B17">
        <w:t xml:space="preserve"> </w:t>
      </w:r>
    </w:p>
    <w:p w:rsidR="38ACEC0B" w:rsidP="38ACEC0B" w:rsidRDefault="38ACEC0B" w14:paraId="455736A2" w14:textId="7247D1C8">
      <w:pPr>
        <w:pStyle w:val="BodyText"/>
        <w:ind w:left="360"/>
      </w:pPr>
    </w:p>
    <w:p w:rsidR="38ACEC0B" w:rsidP="38ACEC0B" w:rsidRDefault="38ACEC0B" w14:paraId="1D7AF84B" w14:textId="3F8BB32A">
      <w:pPr>
        <w:pStyle w:val="BodyText"/>
        <w:ind w:left="360"/>
      </w:pPr>
    </w:p>
    <w:p w:rsidR="00E63671" w:rsidP="00E63671" w:rsidRDefault="00E63671" w14:paraId="35C12627" w14:textId="77777777">
      <w:pPr>
        <w:pStyle w:val="BodyText"/>
        <w:numPr>
          <w:ilvl w:val="0"/>
          <w:numId w:val="18"/>
        </w:numPr>
      </w:pPr>
      <w:commentRangeStart w:id="12"/>
      <w:r>
        <w:t>Limitations</w:t>
      </w:r>
      <w:commentRangeEnd w:id="12"/>
      <w:r>
        <w:commentReference w:id="12"/>
      </w:r>
      <w:r>
        <w:t xml:space="preserve">: </w:t>
      </w:r>
    </w:p>
    <w:p w:rsidR="00BD5678" w:rsidP="00BD5678" w:rsidRDefault="00045B8C" w14:paraId="5FB8BA53" w14:textId="77777777">
      <w:pPr>
        <w:pStyle w:val="BodyText"/>
        <w:numPr>
          <w:ilvl w:val="0"/>
          <w:numId w:val="22"/>
        </w:numPr>
      </w:pPr>
      <w:r>
        <w:t>Different anti-seropositivity</w:t>
      </w:r>
      <w:r w:rsidR="00BD5678">
        <w:t xml:space="preserve"> </w:t>
      </w:r>
      <w:r>
        <w:t xml:space="preserve">measured by different assays on different type of blood samples. </w:t>
      </w:r>
      <w:r w:rsidR="003B094E">
        <w:t>Anti-N seropositivity is l</w:t>
      </w:r>
      <w:r>
        <w:t xml:space="preserve">ack of universal method to convert </w:t>
      </w:r>
      <w:r w:rsidR="003B094E">
        <w:t xml:space="preserve">to a consistent measure to reduce the potential bias induced by the </w:t>
      </w:r>
      <w:commentRangeStart w:id="13"/>
      <w:r w:rsidR="003B094E">
        <w:t xml:space="preserve">assay difference. </w:t>
      </w:r>
      <w:commentRangeEnd w:id="13"/>
      <w:r>
        <w:commentReference w:id="13"/>
      </w:r>
      <w:r w:rsidR="003B094E">
        <w:t xml:space="preserve"> </w:t>
      </w:r>
    </w:p>
    <w:p w:rsidR="00846908" w:rsidP="00BD5678" w:rsidRDefault="007C1BF4" w14:paraId="3F7321DE" w14:textId="77777777">
      <w:pPr>
        <w:pStyle w:val="BodyText"/>
        <w:numPr>
          <w:ilvl w:val="0"/>
          <w:numId w:val="22"/>
        </w:numPr>
      </w:pPr>
      <w:r>
        <w:t xml:space="preserve">All seropositivity estimates are </w:t>
      </w:r>
      <w:r w:rsidR="00045B8C">
        <w:t>Rogan-</w:t>
      </w:r>
      <w:proofErr w:type="spellStart"/>
      <w:r w:rsidR="00045B8C">
        <w:t>Gladen</w:t>
      </w:r>
      <w:proofErr w:type="spellEnd"/>
      <w:r w:rsidR="00EF2908">
        <w:t xml:space="preserve"> </w:t>
      </w:r>
      <w:r>
        <w:t xml:space="preserve">adjusted, which partially adjust for the population level seropositivity. However, </w:t>
      </w:r>
      <w:r w:rsidR="005F72A6">
        <w:t xml:space="preserve">it might impact the seropositivity estimation more </w:t>
      </w:r>
      <w:r w:rsidR="00E313BF">
        <w:t>for assay with low sensitivity.</w:t>
      </w:r>
    </w:p>
    <w:p w:rsidRPr="00E63671" w:rsidR="00E313BF" w:rsidP="00BD5678" w:rsidRDefault="00E313BF" w14:paraId="2D07AAAD" w14:textId="77777777">
      <w:pPr>
        <w:pStyle w:val="BodyText"/>
        <w:numPr>
          <w:ilvl w:val="0"/>
          <w:numId w:val="22"/>
        </w:numPr>
      </w:pPr>
      <w:r>
        <w:t>Other potential bias: Collection date might not available, multiple definitions of seropositivity, unknown lab difference.</w:t>
      </w:r>
    </w:p>
    <w:p w:rsidR="764F1030" w:rsidP="38ACEC0B" w:rsidRDefault="764F1030" w14:paraId="381A02D0" w14:textId="23181B40">
      <w:pPr>
        <w:pStyle w:val="BodyText"/>
        <w:numPr>
          <w:ilvl w:val="0"/>
          <w:numId w:val="22"/>
        </w:numPr>
      </w:pPr>
      <w:r w:rsidRPr="38ACEC0B">
        <w:rPr>
          <w:rFonts w:asciiTheme="minorHAnsi" w:hAnsiTheme="minorHAnsi" w:eastAsiaTheme="minorEastAsia"/>
        </w:rPr>
        <w:t>Surveys were largely not designed for estimating changing seropositivity over time.</w:t>
      </w:r>
    </w:p>
    <w:p w:rsidR="00846908" w:rsidP="00846908" w:rsidRDefault="00846908" w14:paraId="51B67D73" w14:textId="77777777">
      <w:pPr>
        <w:pStyle w:val="BodyText"/>
        <w:numPr>
          <w:ilvl w:val="0"/>
          <w:numId w:val="18"/>
        </w:numPr>
      </w:pPr>
      <w:r>
        <w:t xml:space="preserve">Conclusions: </w:t>
      </w:r>
    </w:p>
    <w:p w:rsidR="003D0B17" w:rsidP="003D0B17" w:rsidRDefault="003D0B17" w14:paraId="17A0B13F" w14:textId="77777777">
      <w:pPr>
        <w:pStyle w:val="ListParagraph"/>
      </w:pPr>
      <w:r>
        <w:t xml:space="preserve">Other than the representative bias, the gap of </w:t>
      </w:r>
      <w:proofErr w:type="spellStart"/>
      <w:r>
        <w:t>serosurveillance</w:t>
      </w:r>
      <w:proofErr w:type="spellEnd"/>
      <w:r>
        <w:t xml:space="preserve"> for the general population among different resources depend on varies factors including the data collection, blood sample type (serum or dried blood spots), assay difference and operating labs.</w:t>
      </w:r>
    </w:p>
    <w:p w:rsidR="00846908" w:rsidP="003D0B17" w:rsidRDefault="00846908" w14:paraId="3DEEC669" w14:textId="77777777">
      <w:pPr>
        <w:pStyle w:val="BodyText"/>
        <w:ind w:left="720"/>
      </w:pPr>
    </w:p>
    <w:p w:rsidRPr="00E63671" w:rsidR="00E63671" w:rsidP="00E63671" w:rsidRDefault="00E63671" w14:paraId="3656B9AB" w14:textId="77777777">
      <w:pPr>
        <w:pStyle w:val="BodyText"/>
      </w:pPr>
    </w:p>
    <w:p w:rsidR="007F7E32" w:rsidRDefault="007F7E32" w14:paraId="45FB0818" w14:textId="77777777"/>
    <w:p w:rsidR="007F7E32" w:rsidRDefault="007F7E32" w14:paraId="049F31CB" w14:textId="77777777">
      <w:pPr>
        <w:pStyle w:val="Heading5"/>
      </w:pPr>
      <w:bookmarkStart w:name="section-2" w:id="14"/>
    </w:p>
    <w:p w:rsidR="007F7E32" w:rsidRDefault="00DE2040" w14:paraId="7A8866A8" w14:textId="77777777">
      <w:pPr>
        <w:pStyle w:val="Heading1"/>
      </w:pPr>
      <w:bookmarkStart w:name="declarations" w:id="15"/>
      <w:bookmarkEnd w:id="10"/>
      <w:bookmarkEnd w:id="14"/>
      <w:r>
        <w:t>Declarations</w:t>
      </w:r>
    </w:p>
    <w:p w:rsidR="007F7E32" w:rsidRDefault="00DE2040" w14:paraId="3136478B" w14:textId="77777777">
      <w:r>
        <w:rPr>
          <w:b/>
          <w:bCs/>
        </w:rPr>
        <w:t>Funding:</w:t>
      </w:r>
      <w:r>
        <w:t xml:space="preserve"> A</w:t>
      </w:r>
    </w:p>
    <w:p w:rsidR="007F7E32" w:rsidRDefault="00DE2040" w14:paraId="51C07BBD" w14:textId="77777777">
      <w:pPr>
        <w:pStyle w:val="BodyText"/>
      </w:pPr>
      <w:r>
        <w:rPr>
          <w:b/>
          <w:bCs/>
        </w:rPr>
        <w:t>Conflicts:</w:t>
      </w:r>
      <w:r>
        <w:t xml:space="preserve"> A</w:t>
      </w:r>
    </w:p>
    <w:p w:rsidR="007F7E32" w:rsidRDefault="00DE2040" w14:paraId="6C36E006" w14:textId="77777777">
      <w:pPr>
        <w:pStyle w:val="BodyText"/>
      </w:pPr>
      <w:r>
        <w:rPr>
          <w:b/>
          <w:bCs/>
        </w:rPr>
        <w:t>Ethics/Consent:</w:t>
      </w:r>
      <w:r>
        <w:t xml:space="preserve"> A</w:t>
      </w:r>
    </w:p>
    <w:p w:rsidR="007F7E32" w:rsidRDefault="00DE2040" w14:paraId="1C4C57E9" w14:textId="77777777">
      <w:pPr>
        <w:pStyle w:val="BodyText"/>
      </w:pPr>
      <w:r>
        <w:rPr>
          <w:b/>
          <w:bCs/>
        </w:rPr>
        <w:t>Data and materials:</w:t>
      </w:r>
      <w:r>
        <w:t xml:space="preserve"> A</w:t>
      </w:r>
    </w:p>
    <w:p w:rsidR="007F7E32" w:rsidRDefault="00DE2040" w14:paraId="0BA15ADF" w14:textId="77777777">
      <w:pPr>
        <w:pStyle w:val="BodyText"/>
      </w:pPr>
      <w:r>
        <w:rPr>
          <w:b/>
          <w:bCs/>
        </w:rPr>
        <w:t>Code availability:</w:t>
      </w:r>
      <w:r>
        <w:t xml:space="preserve"> A</w:t>
      </w:r>
    </w:p>
    <w:p w:rsidR="007F7E32" w:rsidRDefault="00DE2040" w14:paraId="355ACF57" w14:textId="77777777">
      <w:pPr>
        <w:pStyle w:val="BodyText"/>
      </w:pPr>
      <w:r>
        <w:rPr>
          <w:b/>
          <w:bCs/>
        </w:rPr>
        <w:t>Authors’ contributions:</w:t>
      </w:r>
    </w:p>
    <w:p w:rsidR="007F7E32" w:rsidRDefault="007F7E32" w14:paraId="53128261" w14:textId="77777777">
      <w:pPr>
        <w:pStyle w:val="Heading5"/>
      </w:pPr>
      <w:bookmarkStart w:name="section-3" w:id="16"/>
    </w:p>
    <w:p w:rsidR="007F7E32" w:rsidRDefault="00DE2040" w14:paraId="071E4E01" w14:textId="77777777">
      <w:pPr>
        <w:pStyle w:val="Heading1"/>
      </w:pPr>
      <w:bookmarkStart w:name="references" w:id="17"/>
      <w:bookmarkEnd w:id="15"/>
      <w:bookmarkEnd w:id="16"/>
      <w:r>
        <w:t>References</w:t>
      </w:r>
    </w:p>
    <w:p w:rsidR="007F7E32" w:rsidRDefault="00DE2040" w14:paraId="71F84AF0" w14:textId="77777777">
      <w:pPr>
        <w:pStyle w:val="Bibliography"/>
      </w:pPr>
      <w:bookmarkStart w:name="ref-Langham2018a" w:id="18"/>
      <w:bookmarkStart w:name="refs" w:id="19"/>
      <w:r>
        <w:t xml:space="preserve">1. </w:t>
      </w:r>
      <w:r>
        <w:tab/>
      </w:r>
      <w:r>
        <w:t xml:space="preserve">Langham S, Wright A, Kenworthy J, Grieve R, Dunlop </w:t>
      </w:r>
      <w:proofErr w:type="spellStart"/>
      <w:r>
        <w:t>WCN</w:t>
      </w:r>
      <w:proofErr w:type="spellEnd"/>
      <w:r>
        <w:t xml:space="preserve">. Cost-effectiveness of take-home naloxone for the prevention of overdose fatalities among heroin users in the United Kingdom. </w:t>
      </w:r>
      <w:r>
        <w:rPr>
          <w:i/>
          <w:iCs/>
        </w:rPr>
        <w:t>Value in Health</w:t>
      </w:r>
      <w:r>
        <w:t xml:space="preserve">. 2018;21(4):407-415. </w:t>
      </w:r>
      <w:proofErr w:type="spellStart"/>
      <w:r>
        <w:t>doi:</w:t>
      </w:r>
      <w:hyperlink r:id="rId11">
        <w:r>
          <w:rPr>
            <w:rStyle w:val="Hyperlink"/>
          </w:rPr>
          <w:t>10.1016</w:t>
        </w:r>
        <w:proofErr w:type="spellEnd"/>
        <w:r>
          <w:rPr>
            <w:rStyle w:val="Hyperlink"/>
          </w:rPr>
          <w:t>/</w:t>
        </w:r>
        <w:proofErr w:type="spellStart"/>
        <w:r>
          <w:rPr>
            <w:rStyle w:val="Hyperlink"/>
          </w:rPr>
          <w:t>j.jval.2017.07.014</w:t>
        </w:r>
        <w:proofErr w:type="spellEnd"/>
      </w:hyperlink>
    </w:p>
    <w:p w:rsidR="007F7E32" w:rsidRDefault="00DE2040" w14:paraId="6299BD5C" w14:textId="77777777">
      <w:pPr>
        <w:pStyle w:val="Bibliography"/>
      </w:pPr>
      <w:bookmarkStart w:name="ref-Keane2018" w:id="20"/>
      <w:bookmarkEnd w:id="18"/>
      <w:r>
        <w:t xml:space="preserve">2. </w:t>
      </w:r>
      <w:r>
        <w:tab/>
      </w:r>
      <w:r>
        <w:t xml:space="preserve">Keane C, Egan JE, Hawk M. Effects of naloxone distribution to likely bystanders: Results of an agent-based model. </w:t>
      </w:r>
      <w:r>
        <w:rPr>
          <w:i/>
          <w:iCs/>
        </w:rPr>
        <w:t>International Journal of Drug Policy</w:t>
      </w:r>
      <w:r>
        <w:t xml:space="preserve">. </w:t>
      </w:r>
      <w:proofErr w:type="gramStart"/>
      <w:r>
        <w:t>2018;55:61</w:t>
      </w:r>
      <w:proofErr w:type="gramEnd"/>
      <w:r>
        <w:t xml:space="preserve">-69. </w:t>
      </w:r>
      <w:proofErr w:type="spellStart"/>
      <w:r>
        <w:t>doi:</w:t>
      </w:r>
      <w:hyperlink r:id="rId12">
        <w:r>
          <w:rPr>
            <w:rStyle w:val="Hyperlink"/>
          </w:rPr>
          <w:t>10.1016</w:t>
        </w:r>
        <w:proofErr w:type="spellEnd"/>
        <w:r>
          <w:rPr>
            <w:rStyle w:val="Hyperlink"/>
          </w:rPr>
          <w:t>/</w:t>
        </w:r>
        <w:proofErr w:type="spellStart"/>
        <w:r>
          <w:rPr>
            <w:rStyle w:val="Hyperlink"/>
          </w:rPr>
          <w:t>j.drugpo.2018.02.008</w:t>
        </w:r>
        <w:proofErr w:type="spellEnd"/>
      </w:hyperlink>
    </w:p>
    <w:p w:rsidR="007F7E32" w:rsidRDefault="007F7E32" w14:paraId="62486C05" w14:textId="77777777">
      <w:pPr>
        <w:pStyle w:val="Heading5"/>
      </w:pPr>
      <w:bookmarkStart w:name="section-4" w:id="21"/>
      <w:bookmarkEnd w:id="19"/>
      <w:bookmarkEnd w:id="20"/>
    </w:p>
    <w:p w:rsidR="007F7E32" w:rsidRDefault="00DE2040" w14:paraId="776C0E4A" w14:textId="77777777">
      <w:pPr>
        <w:pStyle w:val="Heading1"/>
      </w:pPr>
      <w:bookmarkStart w:name="tables" w:id="22"/>
      <w:bookmarkEnd w:id="17"/>
      <w:bookmarkEnd w:id="21"/>
      <w:r>
        <w:t>Tables</w:t>
      </w:r>
    </w:p>
    <w:p w:rsidR="007F7E32" w:rsidP="1039E497" w:rsidRDefault="00DE2040" w14:paraId="4C2DF30C"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jc w:val="center"/>
      </w:pPr>
      <w:bookmarkStart w:name="t-sample" w:id="23"/>
      <w:r w:rsidRPr="1039E497">
        <w:rPr>
          <w:rFonts w:ascii="Arial" w:hAnsi="Arial" w:eastAsia="Arial" w:cs="Arial"/>
          <w:b/>
          <w:bCs/>
          <w:i w:val="0"/>
          <w:color w:val="000000" w:themeColor="text1"/>
          <w:sz w:val="20"/>
          <w:szCs w:val="20"/>
          <w:u w:val="single"/>
        </w:rPr>
        <w:t xml:space="preserve">Table </w:t>
      </w:r>
      <w:r w:rsidRPr="1039E497">
        <w:rPr>
          <w:rFonts w:ascii="Arial" w:hAnsi="Arial" w:eastAsia="Arial" w:cs="Arial"/>
          <w:b/>
          <w:bCs/>
          <w:i w:val="0"/>
          <w:color w:val="000000" w:themeColor="text1"/>
          <w:sz w:val="20"/>
          <w:szCs w:val="20"/>
          <w:u w:val="single"/>
        </w:rPr>
        <w:fldChar w:fldCharType="begin"/>
      </w:r>
      <w:r w:rsidRPr="1039E497">
        <w:rPr>
          <w:rFonts w:ascii="Arial" w:hAnsi="Arial" w:eastAsia="Arial" w:cs="Arial"/>
          <w:b/>
          <w:bCs/>
          <w:i w:val="0"/>
          <w:color w:val="000000" w:themeColor="text1"/>
          <w:sz w:val="20"/>
          <w:szCs w:val="20"/>
          <w:u w:val="single"/>
        </w:rPr>
        <w:instrText>SEQ tab \* Arabic</w:instrText>
      </w:r>
      <w:r w:rsidRPr="1039E497">
        <w:rPr>
          <w:rFonts w:ascii="Arial" w:hAnsi="Arial" w:eastAsia="Arial" w:cs="Arial"/>
          <w:b/>
          <w:bCs/>
          <w:i w:val="0"/>
          <w:color w:val="000000" w:themeColor="text1"/>
          <w:sz w:val="20"/>
          <w:szCs w:val="20"/>
          <w:u w:val="single"/>
        </w:rPr>
        <w:fldChar w:fldCharType="separate"/>
      </w:r>
      <w:r w:rsidRPr="1039E497" w:rsidR="00BE15B7">
        <w:rPr>
          <w:rFonts w:ascii="Arial" w:hAnsi="Arial" w:eastAsia="Arial" w:cs="Arial"/>
          <w:b/>
          <w:bCs/>
          <w:i w:val="0"/>
          <w:noProof/>
          <w:color w:val="000000" w:themeColor="text1"/>
          <w:sz w:val="20"/>
          <w:szCs w:val="20"/>
          <w:u w:val="single"/>
        </w:rPr>
        <w:t>1</w:t>
      </w:r>
      <w:r w:rsidRPr="1039E497">
        <w:rPr>
          <w:rFonts w:ascii="Arial" w:hAnsi="Arial" w:eastAsia="Arial" w:cs="Arial"/>
          <w:b/>
          <w:bCs/>
          <w:i w:val="0"/>
          <w:color w:val="000000" w:themeColor="text1"/>
          <w:sz w:val="20"/>
          <w:szCs w:val="20"/>
          <w:u w:val="single"/>
        </w:rPr>
        <w:fldChar w:fldCharType="end"/>
      </w:r>
      <w:bookmarkEnd w:id="23"/>
      <w:r w:rsidRPr="1039E497">
        <w:rPr>
          <w:rFonts w:ascii="Arial" w:hAnsi="Arial" w:eastAsia="Arial" w:cs="Arial"/>
          <w:b/>
          <w:bCs/>
          <w:i w:val="0"/>
          <w:color w:val="000000" w:themeColor="text1"/>
          <w:sz w:val="20"/>
          <w:szCs w:val="20"/>
          <w:u w:val="single"/>
        </w:rPr>
        <w:t xml:space="preserve">: </w:t>
      </w:r>
      <w:r w:rsidR="007123C8">
        <w:t>Comparison of Average absolute difference</w:t>
      </w:r>
      <w:r w:rsidR="001D5926">
        <w:t xml:space="preserve"> (proportion of days of closer estimations of </w:t>
      </w:r>
      <w:proofErr w:type="spellStart"/>
      <w:r w:rsidR="001D5926">
        <w:t>MRP</w:t>
      </w:r>
      <w:proofErr w:type="spellEnd"/>
      <w:r w:rsidR="001D5926">
        <w:t>)</w:t>
      </w:r>
      <w:r w:rsidR="007123C8">
        <w:t xml:space="preserve"> between C</w:t>
      </w:r>
      <w:commentRangeStart w:id="24"/>
      <w:r w:rsidR="007123C8">
        <w:t>BS and other surveys</w:t>
      </w:r>
      <w:commentRangeEnd w:id="24"/>
      <w:r>
        <w:commentReference w:id="24"/>
      </w:r>
      <w:r w:rsidR="001D5926">
        <w:t xml:space="preserve"> for different settings (</w:t>
      </w:r>
      <w:proofErr w:type="spellStart"/>
      <w:r w:rsidR="001D5926">
        <w:t>MRP</w:t>
      </w:r>
      <w:proofErr w:type="spellEnd"/>
      <w:r w:rsidR="001D5926">
        <w:t xml:space="preserve"> adjustments for temporal estimates).</w:t>
      </w:r>
    </w:p>
    <w:p w:rsidR="001D5926" w:rsidP="001D5926" w:rsidRDefault="001D5926" w14:paraId="4101652C"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p>
    <w:p w:rsidR="007F7E32" w:rsidRDefault="007F7E32" w14:paraId="4B99056E" w14:textId="77777777">
      <w:pPr>
        <w:pStyle w:val="Heading5"/>
      </w:pPr>
      <w:bookmarkStart w:name="section-5" w:id="25"/>
    </w:p>
    <w:p w:rsidR="007F7E32" w:rsidRDefault="00DE2040" w14:paraId="22D7CCE4" w14:textId="77777777">
      <w:pPr>
        <w:pStyle w:val="Heading1"/>
      </w:pPr>
      <w:bookmarkStart w:name="figures" w:id="26"/>
      <w:bookmarkEnd w:id="22"/>
      <w:bookmarkEnd w:id="25"/>
      <w:r>
        <w:t>Figures</w:t>
      </w:r>
    </w:p>
    <w:p w:rsidR="007F7E32" w:rsidRDefault="00DE2040" w14:paraId="1299C43A" w14:textId="77777777">
      <w:pPr>
        <w:pStyle w:val="Figure"/>
      </w:pPr>
      <w:r>
        <w:rPr>
          <w:noProof/>
          <w:lang w:eastAsia="zh-CN"/>
        </w:rPr>
        <w:drawing>
          <wp:inline distT="0" distB="0" distL="0" distR="0" wp14:anchorId="43977F89" wp14:editId="07777777">
            <wp:extent cx="64008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3" cstate="print"/>
                    <a:stretch>
                      <a:fillRect/>
                    </a:stretch>
                  </pic:blipFill>
                  <pic:spPr bwMode="auto">
                    <a:xfrm>
                      <a:off x="0" y="0"/>
                      <a:ext cx="88900" cy="50800"/>
                    </a:xfrm>
                    <a:prstGeom prst="rect">
                      <a:avLst/>
                    </a:prstGeom>
                    <a:noFill/>
                  </pic:spPr>
                </pic:pic>
              </a:graphicData>
            </a:graphic>
          </wp:inline>
        </w:drawing>
      </w:r>
    </w:p>
    <w:p w:rsidR="007F7E32" w:rsidRDefault="00DE2040" w14:paraId="21BAC218" w14:textId="77777777">
      <w:pPr>
        <w:pStyle w:val="ImageCaption"/>
      </w:pPr>
      <w:r w:rsidRPr="1039E497">
        <w:rPr>
          <w:rFonts w:ascii="Arial" w:hAnsi="Arial" w:eastAsia="Arial" w:cs="Arial"/>
          <w:b/>
          <w:bCs/>
          <w:i w:val="0"/>
          <w:color w:val="000000" w:themeColor="text1"/>
          <w:sz w:val="20"/>
          <w:szCs w:val="20"/>
          <w:u w:val="single"/>
        </w:rPr>
        <w:t xml:space="preserve">Figure </w:t>
      </w:r>
      <w:r w:rsidRPr="1039E497">
        <w:rPr>
          <w:rFonts w:ascii="Arial" w:hAnsi="Arial" w:eastAsia="Arial" w:cs="Arial"/>
          <w:b/>
          <w:bCs/>
          <w:i w:val="0"/>
          <w:color w:val="000000" w:themeColor="text1"/>
          <w:sz w:val="20"/>
          <w:szCs w:val="20"/>
          <w:u w:val="single"/>
        </w:rPr>
        <w:fldChar w:fldCharType="begin"/>
      </w:r>
      <w:r w:rsidRPr="1039E497">
        <w:rPr>
          <w:rFonts w:ascii="Arial" w:hAnsi="Arial" w:eastAsia="Arial" w:cs="Arial"/>
          <w:b/>
          <w:bCs/>
          <w:i w:val="0"/>
          <w:color w:val="000000" w:themeColor="text1"/>
          <w:sz w:val="20"/>
          <w:szCs w:val="20"/>
          <w:u w:val="single"/>
        </w:rPr>
        <w:instrText>SEQ fig \* Arabic</w:instrText>
      </w:r>
      <w:r w:rsidRPr="1039E497">
        <w:rPr>
          <w:rFonts w:ascii="Arial" w:hAnsi="Arial" w:eastAsia="Arial" w:cs="Arial"/>
          <w:b/>
          <w:bCs/>
          <w:i w:val="0"/>
          <w:color w:val="000000" w:themeColor="text1"/>
          <w:sz w:val="20"/>
          <w:szCs w:val="20"/>
          <w:u w:val="single"/>
        </w:rPr>
        <w:fldChar w:fldCharType="separate"/>
      </w:r>
      <w:r w:rsidRPr="1039E497" w:rsidR="00BE15B7">
        <w:rPr>
          <w:rFonts w:ascii="Arial" w:hAnsi="Arial" w:eastAsia="Arial" w:cs="Arial"/>
          <w:b/>
          <w:bCs/>
          <w:i w:val="0"/>
          <w:noProof/>
          <w:color w:val="000000" w:themeColor="text1"/>
          <w:sz w:val="20"/>
          <w:szCs w:val="20"/>
          <w:u w:val="single"/>
        </w:rPr>
        <w:t>1</w:t>
      </w:r>
      <w:r w:rsidRPr="1039E497">
        <w:rPr>
          <w:rFonts w:ascii="Arial" w:hAnsi="Arial" w:eastAsia="Arial" w:cs="Arial"/>
          <w:b/>
          <w:bCs/>
          <w:i w:val="0"/>
          <w:color w:val="000000" w:themeColor="text1"/>
          <w:sz w:val="20"/>
          <w:szCs w:val="20"/>
          <w:u w:val="single"/>
        </w:rPr>
        <w:fldChar w:fldCharType="end"/>
      </w:r>
      <w:r w:rsidRPr="1039E497">
        <w:rPr>
          <w:rFonts w:ascii="Arial" w:hAnsi="Arial" w:eastAsia="Arial" w:cs="Arial"/>
          <w:b/>
          <w:bCs/>
          <w:i w:val="0"/>
          <w:color w:val="000000" w:themeColor="text1"/>
          <w:sz w:val="20"/>
          <w:szCs w:val="20"/>
          <w:u w:val="single"/>
        </w:rPr>
        <w:t xml:space="preserve">: </w:t>
      </w:r>
      <w:r>
        <w:t xml:space="preserve">Seropositivity estimation during Omicron, January - </w:t>
      </w:r>
      <w:proofErr w:type="gramStart"/>
      <w:r>
        <w:t>April,</w:t>
      </w:r>
      <w:proofErr w:type="gramEnd"/>
      <w:r>
        <w:t xml:space="preserve"> 2022. Average absolute difference between CBS vs </w:t>
      </w:r>
      <w:proofErr w:type="spellStart"/>
      <w:r>
        <w:t>AbC</w:t>
      </w:r>
      <w:proofErr w:type="spellEnd"/>
      <w:r>
        <w:t xml:space="preserve"> are 0.138 and 0.165 from MR and </w:t>
      </w:r>
      <w:proofErr w:type="spellStart"/>
      <w:r>
        <w:t>MRP</w:t>
      </w:r>
      <w:proofErr w:type="spellEnd"/>
      <w:r>
        <w:t xml:space="preserve"> model correspondingly; Proportion of days of closer estimations from </w:t>
      </w:r>
      <w:proofErr w:type="spellStart"/>
      <w:r>
        <w:t>MRP</w:t>
      </w:r>
      <w:proofErr w:type="spellEnd"/>
      <w:r>
        <w:t xml:space="preserve"> are </w:t>
      </w:r>
      <w:commentRangeStart w:id="27"/>
      <w:r>
        <w:t xml:space="preserve">18%, 43%, 44%, 62%, 49%, 29% for Alberta, Atlantic region, British Columbia, Manitoba, </w:t>
      </w:r>
      <w:proofErr w:type="gramStart"/>
      <w:r>
        <w:t>Ontario</w:t>
      </w:r>
      <w:proofErr w:type="gramEnd"/>
      <w:r>
        <w:t xml:space="preserve"> and Saskatchewan</w:t>
      </w:r>
      <w:commentRangeEnd w:id="27"/>
      <w:r>
        <w:commentReference w:id="27"/>
      </w:r>
      <w:r>
        <w:t xml:space="preserve">. </w:t>
      </w:r>
      <w:proofErr w:type="spellStart"/>
      <w:r>
        <w:t>MRP</w:t>
      </w:r>
      <w:proofErr w:type="spellEnd"/>
      <w:r>
        <w:t xml:space="preserve"> does not make estimations from different sources closer for most overlapping time periods of CBS and </w:t>
      </w:r>
      <w:proofErr w:type="spellStart"/>
      <w:r>
        <w:t>AbC</w:t>
      </w:r>
      <w:proofErr w:type="spellEnd"/>
      <w:r>
        <w:t xml:space="preserve"> especially for AB and SK. Note: Darker shades indicate a loess smoothing for estimates of daily </w:t>
      </w:r>
      <w:proofErr w:type="spellStart"/>
      <w:r>
        <w:t>seroposotivity</w:t>
      </w:r>
      <w:proofErr w:type="spellEnd"/>
      <w:r>
        <w:t>.</w:t>
      </w:r>
    </w:p>
    <w:p w:rsidR="007F7E32" w:rsidRDefault="00DE2040" w14:paraId="4DDBEF00" w14:textId="77777777">
      <w:pPr>
        <w:pStyle w:val="Figure"/>
      </w:pPr>
      <w:r>
        <w:rPr>
          <w:noProof/>
          <w:lang w:eastAsia="zh-CN"/>
        </w:rPr>
        <w:drawing>
          <wp:inline distT="0" distB="0" distL="0" distR="0" wp14:anchorId="163937E5" wp14:editId="07777777">
            <wp:extent cx="64008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4" cstate="print"/>
                    <a:stretch>
                      <a:fillRect/>
                    </a:stretch>
                  </pic:blipFill>
                  <pic:spPr bwMode="auto">
                    <a:xfrm>
                      <a:off x="0" y="0"/>
                      <a:ext cx="88900" cy="50800"/>
                    </a:xfrm>
                    <a:prstGeom prst="rect">
                      <a:avLst/>
                    </a:prstGeom>
                    <a:noFill/>
                  </pic:spPr>
                </pic:pic>
              </a:graphicData>
            </a:graphic>
          </wp:inline>
        </w:drawing>
      </w:r>
    </w:p>
    <w:p w:rsidR="007F7E32" w:rsidRDefault="00DE2040" w14:paraId="6AC62C2F" w14:textId="1E056C67">
      <w:pPr>
        <w:pStyle w:val="ImageCaption"/>
      </w:pPr>
      <w:bookmarkStart w:name="f-sample" w:id="28"/>
      <w:r w:rsidRPr="1039E497">
        <w:rPr>
          <w:rFonts w:ascii="Arial" w:hAnsi="Arial" w:eastAsia="Arial" w:cs="Arial"/>
          <w:b/>
          <w:bCs/>
          <w:i w:val="0"/>
          <w:color w:val="000000" w:themeColor="text1"/>
          <w:sz w:val="20"/>
          <w:szCs w:val="20"/>
          <w:u w:val="single"/>
        </w:rPr>
        <w:t xml:space="preserve">Figure </w:t>
      </w:r>
      <w:r w:rsidRPr="1039E497">
        <w:rPr>
          <w:rFonts w:ascii="Arial" w:hAnsi="Arial" w:eastAsia="Arial" w:cs="Arial"/>
          <w:b/>
          <w:bCs/>
          <w:i w:val="0"/>
          <w:color w:val="000000" w:themeColor="text1"/>
          <w:sz w:val="20"/>
          <w:szCs w:val="20"/>
          <w:u w:val="single"/>
        </w:rPr>
        <w:fldChar w:fldCharType="begin"/>
      </w:r>
      <w:r w:rsidRPr="1039E497">
        <w:rPr>
          <w:rFonts w:ascii="Arial" w:hAnsi="Arial" w:eastAsia="Arial" w:cs="Arial"/>
          <w:b/>
          <w:bCs/>
          <w:i w:val="0"/>
          <w:color w:val="000000" w:themeColor="text1"/>
          <w:sz w:val="20"/>
          <w:szCs w:val="20"/>
          <w:u w:val="single"/>
        </w:rPr>
        <w:instrText>SEQ fig \* Arabic</w:instrText>
      </w:r>
      <w:r w:rsidRPr="1039E497">
        <w:rPr>
          <w:rFonts w:ascii="Arial" w:hAnsi="Arial" w:eastAsia="Arial" w:cs="Arial"/>
          <w:b/>
          <w:bCs/>
          <w:i w:val="0"/>
          <w:color w:val="000000" w:themeColor="text1"/>
          <w:sz w:val="20"/>
          <w:szCs w:val="20"/>
          <w:u w:val="single"/>
        </w:rPr>
        <w:fldChar w:fldCharType="separate"/>
      </w:r>
      <w:r w:rsidRPr="1039E497" w:rsidR="00BE15B7">
        <w:rPr>
          <w:rFonts w:ascii="Arial" w:hAnsi="Arial" w:eastAsia="Arial" w:cs="Arial"/>
          <w:b/>
          <w:bCs/>
          <w:i w:val="0"/>
          <w:noProof/>
          <w:color w:val="000000" w:themeColor="text1"/>
          <w:sz w:val="20"/>
          <w:szCs w:val="20"/>
          <w:u w:val="single"/>
        </w:rPr>
        <w:t>2</w:t>
      </w:r>
      <w:r w:rsidRPr="1039E497">
        <w:rPr>
          <w:rFonts w:ascii="Arial" w:hAnsi="Arial" w:eastAsia="Arial" w:cs="Arial"/>
          <w:b/>
          <w:bCs/>
          <w:i w:val="0"/>
          <w:color w:val="000000" w:themeColor="text1"/>
          <w:sz w:val="20"/>
          <w:szCs w:val="20"/>
          <w:u w:val="single"/>
        </w:rPr>
        <w:fldChar w:fldCharType="end"/>
      </w:r>
      <w:bookmarkEnd w:id="28"/>
      <w:r w:rsidRPr="1039E497">
        <w:rPr>
          <w:rFonts w:ascii="Arial" w:hAnsi="Arial" w:eastAsia="Arial" w:cs="Arial"/>
          <w:b/>
          <w:bCs/>
          <w:i w:val="0"/>
          <w:color w:val="000000" w:themeColor="text1"/>
          <w:sz w:val="20"/>
          <w:szCs w:val="20"/>
          <w:u w:val="single"/>
        </w:rPr>
        <w:t xml:space="preserve">: </w:t>
      </w:r>
      <w:r>
        <w:t xml:space="preserve">Seropositivity estimation during Omicron, </w:t>
      </w:r>
      <w:del w:author="Alton Russell, Prof." w:date="2024-02-27T00:27:00Z" w:id="29">
        <w:r w:rsidDel="00DE2040">
          <w:delText xml:space="preserve">January - April, </w:delText>
        </w:r>
      </w:del>
      <w:ins w:author="Alton Russell, Prof." w:date="2024-02-27T00:27:00Z" w:id="30">
        <w:r w:rsidR="3FAEBEC4">
          <w:t xml:space="preserve">April – August </w:t>
        </w:r>
      </w:ins>
      <w:r>
        <w:t xml:space="preserve">2022. Average absolute difference between CBS vs </w:t>
      </w:r>
      <w:proofErr w:type="spellStart"/>
      <w:r>
        <w:t>CCAHS</w:t>
      </w:r>
      <w:proofErr w:type="spellEnd"/>
      <w:r>
        <w:t xml:space="preserve"> II are 0.141 and 0.1113 from MR and </w:t>
      </w:r>
      <w:proofErr w:type="spellStart"/>
      <w:r>
        <w:t>MRP</w:t>
      </w:r>
      <w:proofErr w:type="spellEnd"/>
      <w:r>
        <w:t xml:space="preserve"> model correspondingly; Proportion of days of closer estimations from </w:t>
      </w:r>
      <w:proofErr w:type="spellStart"/>
      <w:r>
        <w:t>MRP</w:t>
      </w:r>
      <w:proofErr w:type="spellEnd"/>
      <w:r>
        <w:t xml:space="preserve"> are 94%, 77%, 83%, 83%, 91%, 75% for Alberta, Atlantic region, British Columbia, Manitoba, </w:t>
      </w:r>
      <w:proofErr w:type="gramStart"/>
      <w:r>
        <w:t>Ontario</w:t>
      </w:r>
      <w:proofErr w:type="gramEnd"/>
      <w:r>
        <w:t xml:space="preserve"> and Saskatchewan. </w:t>
      </w:r>
      <w:proofErr w:type="spellStart"/>
      <w:r>
        <w:t>MRP</w:t>
      </w:r>
      <w:proofErr w:type="spellEnd"/>
      <w:r>
        <w:t xml:space="preserve"> makes estimations from different sources closer for most overlapping time periods of CBS and </w:t>
      </w:r>
      <w:proofErr w:type="spellStart"/>
      <w:r>
        <w:t>CCAHS</w:t>
      </w:r>
      <w:proofErr w:type="spellEnd"/>
      <w:r>
        <w:t xml:space="preserve"> II.</w:t>
      </w:r>
    </w:p>
    <w:p w:rsidR="007F7E32" w:rsidRDefault="007F7E32" w14:paraId="3461D779" w14:textId="77777777">
      <w:pPr>
        <w:pStyle w:val="Heading5"/>
      </w:pPr>
      <w:bookmarkStart w:name="section-6" w:id="31"/>
    </w:p>
    <w:p w:rsidR="007F7E32" w:rsidRDefault="00DE2040" w14:paraId="6FC4C0CE" w14:textId="77777777">
      <w:pPr>
        <w:pStyle w:val="Heading1"/>
      </w:pPr>
      <w:bookmarkStart w:name="supplemental-materials" w:id="32"/>
      <w:bookmarkEnd w:id="26"/>
      <w:bookmarkEnd w:id="31"/>
      <w:r>
        <w:t>Supplemental materials</w:t>
      </w:r>
    </w:p>
    <w:p w:rsidR="007F7E32" w:rsidRDefault="007F7E32" w14:paraId="3CF2D8B6" w14:textId="77777777"/>
    <w:p w:rsidR="007F7E32" w:rsidRDefault="00DE2040" w14:paraId="22CE96CB" w14:textId="77777777">
      <w:pPr>
        <w:pStyle w:val="Heading1"/>
      </w:pPr>
      <w:bookmarkStart w:name="a.-supplement-section" w:id="33"/>
      <w:bookmarkEnd w:id="32"/>
      <w:r>
        <w:t>A. Supplement section</w:t>
      </w:r>
    </w:p>
    <w:p w:rsidR="007F7E32" w:rsidRDefault="007F7E32" w14:paraId="0FB78278" w14:textId="77777777">
      <w:pPr>
        <w:pStyle w:val="Heading5"/>
      </w:pPr>
      <w:bookmarkStart w:name="section-7" w:id="34"/>
    </w:p>
    <w:p w:rsidR="007F7E32" w:rsidRDefault="00DE2040" w14:paraId="286FBE5D" w14:textId="77777777">
      <w:pPr>
        <w:pStyle w:val="Heading1"/>
      </w:pPr>
      <w:bookmarkStart w:name="supplemental-tables" w:id="35"/>
      <w:bookmarkEnd w:id="33"/>
      <w:bookmarkEnd w:id="34"/>
      <w:r>
        <w:t>Supplemental tables</w:t>
      </w:r>
    </w:p>
    <w:p w:rsidR="00C173DF" w:rsidP="00C173DF" w:rsidRDefault="00C173DF" w14:paraId="64E5D94D"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w:t>
      </w:r>
      <w:r>
        <w:rPr>
          <w:rFonts w:ascii="Arial" w:hAnsi="Arial" w:eastAsia="Arial" w:cs="Arial"/>
          <w:b/>
          <w:i w:val="0"/>
          <w:color w:val="000000"/>
          <w:sz w:val="20"/>
          <w:szCs w:val="20"/>
          <w:u w:val="single"/>
        </w:rPr>
        <w:fldChar w:fldCharType="begin"/>
      </w:r>
      <w:r>
        <w:rPr>
          <w:rFonts w:ascii="Arial" w:hAnsi="Arial" w:eastAsia="Arial" w:cs="Arial"/>
          <w:b/>
          <w:i w:val="0"/>
          <w:color w:val="000000"/>
          <w:sz w:val="20"/>
          <w:szCs w:val="20"/>
          <w:u w:val="single"/>
        </w:rPr>
        <w:instrText>SEQ tab \* Arabic</w:instrText>
      </w:r>
      <w:r>
        <w:rPr>
          <w:rFonts w:ascii="Arial" w:hAnsi="Arial" w:eastAsia="Arial" w:cs="Arial"/>
          <w:b/>
          <w:i w:val="0"/>
          <w:color w:val="000000"/>
          <w:sz w:val="20"/>
          <w:szCs w:val="20"/>
          <w:u w:val="single"/>
        </w:rPr>
        <w:fldChar w:fldCharType="separate"/>
      </w:r>
      <w:r>
        <w:rPr>
          <w:rFonts w:ascii="Arial" w:hAnsi="Arial" w:eastAsia="Arial" w:cs="Arial"/>
          <w:b/>
          <w:i w:val="0"/>
          <w:noProof/>
          <w:color w:val="000000"/>
          <w:sz w:val="20"/>
          <w:szCs w:val="20"/>
          <w:u w:val="single"/>
        </w:rPr>
        <w:t>1</w:t>
      </w:r>
      <w:proofErr w:type="spellEnd"/>
      <w:r>
        <w:rPr>
          <w:rFonts w:ascii="Arial" w:hAnsi="Arial" w:eastAsia="Arial" w:cs="Arial"/>
          <w:b/>
          <w:i w:val="0"/>
          <w:color w:val="000000"/>
          <w:sz w:val="20"/>
          <w:szCs w:val="20"/>
          <w:u w:val="single"/>
        </w:rPr>
        <w:fldChar w:fldCharType="end"/>
      </w:r>
      <w:r>
        <w:rPr>
          <w:rFonts w:ascii="Arial" w:hAnsi="Arial" w:eastAsia="Arial" w:cs="Arial"/>
          <w:b/>
          <w:i w:val="0"/>
          <w:color w:val="000000"/>
          <w:sz w:val="20"/>
          <w:szCs w:val="20"/>
          <w:u w:val="single"/>
        </w:rPr>
        <w:t xml:space="preserve">: </w:t>
      </w:r>
      <w:proofErr w:type="spellStart"/>
      <w:r>
        <w:t>tableone</w:t>
      </w:r>
      <w:proofErr w:type="spellEnd"/>
      <w:r>
        <w:t xml:space="preserve"> for </w:t>
      </w:r>
      <w:proofErr w:type="spellStart"/>
      <w:r>
        <w:t>AbC</w:t>
      </w:r>
      <w:proofErr w:type="spellEnd"/>
      <w:r>
        <w:t>.</w:t>
      </w:r>
    </w:p>
    <w:p w:rsidR="00C173DF" w:rsidP="00C173DF" w:rsidRDefault="00C173DF" w14:paraId="188680D3"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S2</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w:t>
      </w:r>
      <w:proofErr w:type="spellStart"/>
      <w:r>
        <w:t>CanPath</w:t>
      </w:r>
      <w:proofErr w:type="spellEnd"/>
      <w:r>
        <w:t>.</w:t>
      </w:r>
    </w:p>
    <w:p w:rsidR="00C173DF" w:rsidP="00C173DF" w:rsidRDefault="00C173DF" w14:paraId="363C6A51"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S3</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w:t>
      </w:r>
      <w:proofErr w:type="spellStart"/>
      <w:r>
        <w:t>CanPath</w:t>
      </w:r>
      <w:proofErr w:type="spellEnd"/>
      <w:r>
        <w:t>.</w:t>
      </w:r>
    </w:p>
    <w:p w:rsidR="00C173DF" w:rsidP="00C173DF" w:rsidRDefault="00C173DF" w14:paraId="60D0606C"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S4</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CLSA.</w:t>
      </w:r>
    </w:p>
    <w:p w:rsidR="00C173DF" w:rsidP="00C173DF" w:rsidRDefault="00C173DF" w14:paraId="57841846"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S5</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APL.</w:t>
      </w:r>
    </w:p>
    <w:p w:rsidR="00C173DF" w:rsidP="00C173DF" w:rsidRDefault="00C173DF" w14:paraId="2DBDFB17"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S6</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w:t>
      </w:r>
      <w:proofErr w:type="spellStart"/>
      <w:r>
        <w:t>CCAHS</w:t>
      </w:r>
      <w:proofErr w:type="spellEnd"/>
      <w:r>
        <w:t xml:space="preserve"> I.</w:t>
      </w:r>
    </w:p>
    <w:p w:rsidR="00C173DF" w:rsidP="00C173DF" w:rsidRDefault="00C173DF" w14:paraId="1770620D"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S7</w:t>
      </w:r>
      <w:proofErr w:type="spellEnd"/>
      <w:r>
        <w:rPr>
          <w:rFonts w:ascii="Arial" w:hAnsi="Arial" w:eastAsia="Arial" w:cs="Arial"/>
          <w:b/>
          <w:i w:val="0"/>
          <w:color w:val="000000"/>
          <w:sz w:val="20"/>
          <w:szCs w:val="20"/>
          <w:u w:val="single"/>
        </w:rPr>
        <w:t xml:space="preserve">: </w:t>
      </w:r>
      <w:proofErr w:type="spellStart"/>
      <w:r>
        <w:t>tableone</w:t>
      </w:r>
      <w:proofErr w:type="spellEnd"/>
      <w:r>
        <w:t xml:space="preserve"> for </w:t>
      </w:r>
      <w:proofErr w:type="spellStart"/>
      <w:r>
        <w:t>CCAHS</w:t>
      </w:r>
      <w:proofErr w:type="spellEnd"/>
      <w:r>
        <w:t xml:space="preserve"> II.</w:t>
      </w:r>
    </w:p>
    <w:p w:rsidR="00716F76" w:rsidP="00716F76" w:rsidRDefault="00C173DF" w14:paraId="4B4A1D6A"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S7</w:t>
      </w:r>
      <w:proofErr w:type="spellEnd"/>
      <w:r>
        <w:rPr>
          <w:rFonts w:ascii="Arial" w:hAnsi="Arial" w:eastAsia="Arial" w:cs="Arial"/>
          <w:b/>
          <w:i w:val="0"/>
          <w:color w:val="000000"/>
          <w:sz w:val="20"/>
          <w:szCs w:val="20"/>
          <w:u w:val="single"/>
        </w:rPr>
        <w:t xml:space="preserve">: </w:t>
      </w:r>
      <w:r w:rsidR="00716F76">
        <w:t xml:space="preserve">Summary table for each study (refer to COVID </w:t>
      </w:r>
      <w:proofErr w:type="spellStart"/>
      <w:r w:rsidR="00716F76">
        <w:t>Serosurveillace</w:t>
      </w:r>
      <w:proofErr w:type="spellEnd"/>
      <w:r w:rsidR="00716F76">
        <w:t xml:space="preserve"> dataset inventory)</w:t>
      </w:r>
    </w:p>
    <w:p w:rsidR="00716F76" w:rsidP="00C173DF" w:rsidRDefault="00716F76" w14:paraId="6E7BEAA2"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t> </w:t>
      </w:r>
      <w:r>
        <w:rPr>
          <w:i w:val="0"/>
          <w:noProof/>
          <w:lang w:eastAsia="zh-CN"/>
        </w:rPr>
        <w:drawing>
          <wp:inline distT="0" distB="0" distL="0" distR="0" wp14:anchorId="511FD485" wp14:editId="07777777">
            <wp:extent cx="6124575" cy="1369923"/>
            <wp:effectExtent l="0" t="0" r="0" b="1905"/>
            <wp:docPr id="2" name="Picture 2" descr="C:\Users\yyu\AppData\Local\Microsoft\Windows\INetCache\Content.MSO\B02DDA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u\AppData\Local\Microsoft\Windows\INetCache\Content.MSO\B02DDA7F.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127" cy="1393309"/>
                    </a:xfrm>
                    <a:prstGeom prst="rect">
                      <a:avLst/>
                    </a:prstGeom>
                    <a:noFill/>
                    <a:ln>
                      <a:noFill/>
                    </a:ln>
                  </pic:spPr>
                </pic:pic>
              </a:graphicData>
            </a:graphic>
          </wp:inline>
        </w:drawing>
      </w:r>
    </w:p>
    <w:p w:rsidR="00716F76" w:rsidP="00C173DF" w:rsidRDefault="00716F76" w14:paraId="63E4A9CD"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t> </w:t>
      </w:r>
      <w:r>
        <w:rPr>
          <w:i w:val="0"/>
          <w:noProof/>
          <w:lang w:eastAsia="zh-CN"/>
        </w:rPr>
        <w:drawing>
          <wp:inline distT="0" distB="0" distL="0" distR="0" wp14:anchorId="1C8521B9" wp14:editId="07777777">
            <wp:extent cx="4943475" cy="1660044"/>
            <wp:effectExtent l="0" t="0" r="0" b="0"/>
            <wp:docPr id="4" name="Picture 4" descr="C:\Users\yyu\AppData\Local\Microsoft\Windows\INetCache\Content.MSO\FDAC47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yu\AppData\Local\Microsoft\Windows\INetCache\Content.MSO\FDAC47E5.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4570" cy="1680560"/>
                    </a:xfrm>
                    <a:prstGeom prst="rect">
                      <a:avLst/>
                    </a:prstGeom>
                    <a:noFill/>
                    <a:ln>
                      <a:noFill/>
                    </a:ln>
                  </pic:spPr>
                </pic:pic>
              </a:graphicData>
            </a:graphic>
          </wp:inline>
        </w:drawing>
      </w:r>
    </w:p>
    <w:p w:rsidR="00716F76" w:rsidP="00716F76" w:rsidRDefault="00716F76" w14:paraId="54E5B2C4"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S8</w:t>
      </w:r>
      <w:proofErr w:type="spellEnd"/>
      <w:r>
        <w:rPr>
          <w:rFonts w:ascii="Arial" w:hAnsi="Arial" w:eastAsia="Arial" w:cs="Arial"/>
          <w:b/>
          <w:i w:val="0"/>
          <w:color w:val="000000"/>
          <w:sz w:val="20"/>
          <w:szCs w:val="20"/>
          <w:u w:val="single"/>
        </w:rPr>
        <w:t xml:space="preserve">: </w:t>
      </w:r>
      <w:r>
        <w:t>Descriptive table for each time cuttings</w:t>
      </w:r>
    </w:p>
    <w:p w:rsidR="00C173DF" w:rsidP="00C173DF" w:rsidRDefault="00C173DF" w14:paraId="1FC39945"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p>
    <w:p w:rsidR="00C173DF" w:rsidP="00C173DF" w:rsidRDefault="00C173DF" w14:paraId="456C5B25"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w:t>
      </w:r>
      <w:r w:rsidR="00716F76">
        <w:rPr>
          <w:rFonts w:ascii="Arial" w:hAnsi="Arial" w:eastAsia="Arial" w:cs="Arial"/>
          <w:b/>
          <w:i w:val="0"/>
          <w:color w:val="000000"/>
          <w:sz w:val="20"/>
          <w:szCs w:val="20"/>
          <w:u w:val="single"/>
        </w:rPr>
        <w:t>9</w:t>
      </w:r>
      <w:proofErr w:type="spellEnd"/>
      <w:r>
        <w:rPr>
          <w:rFonts w:ascii="Arial" w:hAnsi="Arial" w:eastAsia="Arial" w:cs="Arial"/>
          <w:b/>
          <w:i w:val="0"/>
          <w:color w:val="000000"/>
          <w:sz w:val="20"/>
          <w:szCs w:val="20"/>
          <w:u w:val="single"/>
        </w:rPr>
        <w:t xml:space="preserve">: </w:t>
      </w:r>
      <w:r>
        <w:t>CV (Coefficient of Variance) for seropositivity estimations for each province/region for different time cuttings.</w:t>
      </w:r>
    </w:p>
    <w:p w:rsidRPr="00C173DF" w:rsidR="00C173DF" w:rsidP="00C173DF" w:rsidRDefault="00C173DF" w14:paraId="0562CB0E" w14:textId="77777777">
      <w:pPr>
        <w:pStyle w:val="BodyText"/>
      </w:pPr>
    </w:p>
    <w:p w:rsidR="00F365DC" w:rsidP="00F365DC" w:rsidRDefault="00F365DC" w14:paraId="3F57B4E2" w14:textId="77777777">
      <w:pPr>
        <w:pStyle w:val="TableCaption"/>
        <w:pBdr>
          <w:top w:val="none" w:color="000000" w:sz="0" w:space="0"/>
          <w:left w:val="none" w:color="000000" w:sz="0" w:space="0"/>
          <w:bottom w:val="none" w:color="000000" w:sz="0" w:space="0"/>
          <w:right w:val="none" w:color="000000" w:sz="0" w:space="0"/>
        </w:pBdr>
        <w:spacing w:before="60" w:after="60" w:line="240" w:lineRule="auto"/>
        <w:ind w:left="60" w:right="60"/>
      </w:pPr>
      <w:r>
        <w:rPr>
          <w:rFonts w:ascii="Arial" w:hAnsi="Arial" w:eastAsia="Arial" w:cs="Arial"/>
          <w:b/>
          <w:i w:val="0"/>
          <w:color w:val="000000"/>
          <w:sz w:val="20"/>
          <w:szCs w:val="20"/>
          <w:u w:val="single"/>
        </w:rPr>
        <w:t xml:space="preserve">Table </w:t>
      </w:r>
      <w:proofErr w:type="spellStart"/>
      <w:r>
        <w:rPr>
          <w:rFonts w:ascii="Arial" w:hAnsi="Arial" w:eastAsia="Arial" w:cs="Arial"/>
          <w:b/>
          <w:i w:val="0"/>
          <w:color w:val="000000"/>
          <w:sz w:val="20"/>
          <w:szCs w:val="20"/>
          <w:u w:val="single"/>
        </w:rPr>
        <w:t>S</w:t>
      </w:r>
      <w:r w:rsidR="00716F76">
        <w:rPr>
          <w:rFonts w:ascii="Arial" w:hAnsi="Arial" w:eastAsia="Arial" w:cs="Arial"/>
          <w:b/>
          <w:i w:val="0"/>
          <w:color w:val="000000"/>
          <w:sz w:val="20"/>
          <w:szCs w:val="20"/>
          <w:u w:val="single"/>
        </w:rPr>
        <w:t>10</w:t>
      </w:r>
      <w:proofErr w:type="spellEnd"/>
      <w:r>
        <w:rPr>
          <w:rFonts w:ascii="Arial" w:hAnsi="Arial" w:eastAsia="Arial" w:cs="Arial"/>
          <w:b/>
          <w:i w:val="0"/>
          <w:color w:val="000000"/>
          <w:sz w:val="20"/>
          <w:szCs w:val="20"/>
          <w:u w:val="single"/>
        </w:rPr>
        <w:t xml:space="preserve">: </w:t>
      </w:r>
      <w:r>
        <w:t xml:space="preserve">CV (Coefficient of Variance) </w:t>
      </w:r>
      <w:r w:rsidR="00193076">
        <w:t>for seropositivity estimations for each province/region for different time cuttings.</w:t>
      </w:r>
    </w:p>
    <w:p w:rsidRPr="00F365DC" w:rsidR="00F365DC" w:rsidP="00F365DC" w:rsidRDefault="00F365DC" w14:paraId="34CE0A41" w14:textId="77777777">
      <w:pPr>
        <w:pStyle w:val="BodyText"/>
      </w:pPr>
    </w:p>
    <w:p w:rsidR="007F7E32" w:rsidRDefault="007F7E32" w14:paraId="62EBF3C5" w14:textId="77777777">
      <w:pPr>
        <w:pStyle w:val="Heading5"/>
      </w:pPr>
      <w:bookmarkStart w:name="section-8" w:id="36"/>
    </w:p>
    <w:p w:rsidR="007F7E32" w:rsidRDefault="00DE2040" w14:paraId="4CF567B1" w14:textId="77777777">
      <w:pPr>
        <w:pStyle w:val="Heading1"/>
      </w:pPr>
      <w:bookmarkStart w:name="supplemental-figures" w:id="37"/>
      <w:bookmarkEnd w:id="35"/>
      <w:bookmarkEnd w:id="36"/>
      <w:r>
        <w:t>Supplemental figures</w:t>
      </w:r>
    </w:p>
    <w:p w:rsidR="007F7E32" w:rsidRDefault="00DE2040" w14:paraId="6D98A12B" w14:textId="77777777">
      <w:pPr>
        <w:pStyle w:val="Figure"/>
      </w:pPr>
      <w:r>
        <w:rPr>
          <w:noProof/>
          <w:lang w:eastAsia="zh-CN"/>
        </w:rPr>
        <w:drawing>
          <wp:inline distT="0" distB="0" distL="0" distR="0" wp14:anchorId="1C6898B9" wp14:editId="07777777">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7" cstate="print"/>
                    <a:stretch>
                      <a:fillRect/>
                    </a:stretch>
                  </pic:blipFill>
                  <pic:spPr bwMode="auto">
                    <a:xfrm>
                      <a:off x="0" y="0"/>
                      <a:ext cx="76200" cy="50800"/>
                    </a:xfrm>
                    <a:prstGeom prst="rect">
                      <a:avLst/>
                    </a:prstGeom>
                    <a:noFill/>
                  </pic:spPr>
                </pic:pic>
              </a:graphicData>
            </a:graphic>
          </wp:inline>
        </w:drawing>
      </w:r>
    </w:p>
    <w:p w:rsidRPr="004A59B3" w:rsidR="001D5926" w:rsidP="001D5926" w:rsidRDefault="00DE2040" w14:paraId="4928FFC9"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r>
        <w:rPr>
          <w:rFonts w:ascii="Arial" w:hAnsi="Arial" w:eastAsia="Arial" w:cs="Arial"/>
          <w:b/>
          <w:i w:val="0"/>
          <w:color w:val="000000"/>
          <w:sz w:val="20"/>
          <w:szCs w:val="20"/>
          <w:u w:val="single"/>
        </w:rPr>
        <w:fldChar w:fldCharType="begin"/>
      </w:r>
      <w:r>
        <w:rPr>
          <w:rFonts w:ascii="Arial" w:hAnsi="Arial" w:eastAsia="Arial" w:cs="Arial"/>
          <w:b/>
          <w:i w:val="0"/>
          <w:color w:val="000000"/>
          <w:sz w:val="20"/>
          <w:szCs w:val="20"/>
          <w:u w:val="single"/>
        </w:rPr>
        <w:instrText>SEQ sfig \* Arabic</w:instrText>
      </w:r>
      <w:r>
        <w:rPr>
          <w:rFonts w:ascii="Arial" w:hAnsi="Arial" w:eastAsia="Arial" w:cs="Arial"/>
          <w:b/>
          <w:i w:val="0"/>
          <w:color w:val="000000"/>
          <w:sz w:val="20"/>
          <w:szCs w:val="20"/>
          <w:u w:val="single"/>
        </w:rPr>
        <w:fldChar w:fldCharType="separate"/>
      </w:r>
      <w:r w:rsidR="00BE15B7">
        <w:rPr>
          <w:rFonts w:ascii="Arial" w:hAnsi="Arial" w:eastAsia="Arial" w:cs="Arial"/>
          <w:b/>
          <w:i w:val="0"/>
          <w:noProof/>
          <w:color w:val="000000"/>
          <w:sz w:val="20"/>
          <w:szCs w:val="20"/>
          <w:u w:val="single"/>
        </w:rPr>
        <w:t>1</w:t>
      </w:r>
      <w:proofErr w:type="spellEnd"/>
      <w:r>
        <w:rPr>
          <w:rFonts w:ascii="Arial" w:hAnsi="Arial" w:eastAsia="Arial" w:cs="Arial"/>
          <w:b/>
          <w:i w:val="0"/>
          <w:color w:val="000000"/>
          <w:sz w:val="20"/>
          <w:szCs w:val="20"/>
          <w:u w:val="single"/>
        </w:rPr>
        <w:fldChar w:fldCharType="end"/>
      </w:r>
      <w:r>
        <w:rPr>
          <w:rFonts w:ascii="Arial" w:hAnsi="Arial" w:eastAsia="Arial" w:cs="Arial"/>
          <w:b/>
          <w:i w:val="0"/>
          <w:color w:val="000000"/>
          <w:sz w:val="20"/>
          <w:szCs w:val="20"/>
          <w:u w:val="single"/>
        </w:rPr>
        <w:t xml:space="preserve">: </w:t>
      </w:r>
      <w:r>
        <w:t>S</w:t>
      </w:r>
      <w:r w:rsidR="009B3CB8">
        <w:t>etting A: S</w:t>
      </w:r>
      <w:r>
        <w:t xml:space="preserve">eropositivity During Vaccination </w:t>
      </w:r>
      <w:r w:rsidR="006276DE">
        <w:t xml:space="preserve">Period (Jan – Apr, 2021, CBS, </w:t>
      </w:r>
      <w:proofErr w:type="spellStart"/>
      <w:proofErr w:type="gramStart"/>
      <w:r w:rsidR="006276DE">
        <w:t>AbC</w:t>
      </w:r>
      <w:proofErr w:type="spellEnd"/>
      <w:r w:rsidR="006276DE">
        <w:t xml:space="preserve">,  </w:t>
      </w:r>
      <w:proofErr w:type="spellStart"/>
      <w:r>
        <w:t>CCAHS</w:t>
      </w:r>
      <w:proofErr w:type="spellEnd"/>
      <w:proofErr w:type="gramEnd"/>
      <w:r>
        <w:t xml:space="preserve"> I)</w:t>
      </w:r>
    </w:p>
    <w:p w:rsidR="001D5926" w:rsidP="001D5926" w:rsidRDefault="001D5926" w14:paraId="0BE96D7D"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r w:rsidR="004A59B3">
        <w:rPr>
          <w:rFonts w:ascii="Arial" w:hAnsi="Arial" w:eastAsia="Arial" w:cs="Arial"/>
          <w:b/>
          <w:i w:val="0"/>
          <w:color w:val="000000"/>
          <w:sz w:val="20"/>
          <w:szCs w:val="20"/>
          <w:u w:val="single"/>
        </w:rPr>
        <w:t>2</w:t>
      </w:r>
      <w:proofErr w:type="spellEnd"/>
      <w:r>
        <w:rPr>
          <w:rFonts w:ascii="Arial" w:hAnsi="Arial" w:eastAsia="Arial" w:cs="Arial"/>
          <w:b/>
          <w:i w:val="0"/>
          <w:color w:val="000000"/>
          <w:sz w:val="20"/>
          <w:szCs w:val="20"/>
          <w:u w:val="single"/>
        </w:rPr>
        <w:t xml:space="preserve">: </w:t>
      </w:r>
      <w:r>
        <w:t xml:space="preserve">Setting A1: Seropositivity </w:t>
      </w:r>
      <w:r w:rsidR="008F421D">
        <w:t xml:space="preserve">for Elder Group </w:t>
      </w:r>
      <w:r>
        <w:t xml:space="preserve">During </w:t>
      </w:r>
      <w:r w:rsidR="008F421D">
        <w:t xml:space="preserve">Vaccination Period </w:t>
      </w:r>
      <w:r>
        <w:t>(</w:t>
      </w:r>
      <w:r w:rsidR="006276DE">
        <w:t>Mar</w:t>
      </w:r>
      <w:r>
        <w:t xml:space="preserve"> – </w:t>
      </w:r>
      <w:proofErr w:type="gramStart"/>
      <w:r w:rsidR="006276DE">
        <w:t>Apr,</w:t>
      </w:r>
      <w:proofErr w:type="gramEnd"/>
      <w:r w:rsidR="006276DE">
        <w:t xml:space="preserve"> 2021</w:t>
      </w:r>
      <w:r>
        <w:t xml:space="preserve">, </w:t>
      </w:r>
      <w:r w:rsidR="00444564">
        <w:t xml:space="preserve">CBS, </w:t>
      </w:r>
      <w:proofErr w:type="spellStart"/>
      <w:r w:rsidR="00444564">
        <w:t>Ab</w:t>
      </w:r>
      <w:r w:rsidRPr="006276DE" w:rsidR="006276DE">
        <w:t>C</w:t>
      </w:r>
      <w:proofErr w:type="spellEnd"/>
      <w:r w:rsidRPr="006276DE" w:rsidR="006276DE">
        <w:t xml:space="preserve">, </w:t>
      </w:r>
      <w:proofErr w:type="spellStart"/>
      <w:r w:rsidRPr="006276DE" w:rsidR="006276DE">
        <w:t>CCAHS</w:t>
      </w:r>
      <w:proofErr w:type="spellEnd"/>
      <w:r w:rsidRPr="006276DE" w:rsidR="006276DE">
        <w:t xml:space="preserve"> I, CLSA</w:t>
      </w:r>
      <w:r>
        <w:t>)</w:t>
      </w:r>
    </w:p>
    <w:p w:rsidR="004A59B3" w:rsidP="004A59B3" w:rsidRDefault="004A59B3" w14:paraId="61AE8D53" w14:textId="3EBDAFE4">
      <w:pPr>
        <w:pStyle w:val="ImageCaption"/>
        <w:rPr/>
      </w:pPr>
      <w:r w:rsidRPr="6C93B1DF" w:rsidR="004A59B3">
        <w:rPr>
          <w:rFonts w:ascii="Arial" w:hAnsi="Arial" w:eastAsia="Arial" w:cs="Arial"/>
          <w:b w:val="1"/>
          <w:bCs w:val="1"/>
          <w:i w:val="0"/>
          <w:iCs w:val="0"/>
          <w:color w:val="000000" w:themeColor="text1" w:themeTint="FF" w:themeShade="FF"/>
          <w:sz w:val="20"/>
          <w:szCs w:val="20"/>
          <w:u w:val="single"/>
        </w:rPr>
        <w:t xml:space="preserve">Figure </w:t>
      </w:r>
      <w:r w:rsidRPr="6C93B1DF" w:rsidR="004A59B3">
        <w:rPr>
          <w:rFonts w:ascii="Arial" w:hAnsi="Arial" w:eastAsia="Arial" w:cs="Arial"/>
          <w:b w:val="1"/>
          <w:bCs w:val="1"/>
          <w:i w:val="0"/>
          <w:iCs w:val="0"/>
          <w:color w:val="000000" w:themeColor="text1" w:themeTint="FF" w:themeShade="FF"/>
          <w:sz w:val="20"/>
          <w:szCs w:val="20"/>
          <w:u w:val="single"/>
        </w:rPr>
        <w:t>S3</w:t>
      </w:r>
      <w:r w:rsidRPr="6C93B1DF" w:rsidR="004A59B3">
        <w:rPr>
          <w:rFonts w:ascii="Arial" w:hAnsi="Arial" w:eastAsia="Arial" w:cs="Arial"/>
          <w:b w:val="1"/>
          <w:bCs w:val="1"/>
          <w:i w:val="0"/>
          <w:iCs w:val="0"/>
          <w:color w:val="000000" w:themeColor="text1" w:themeTint="FF" w:themeShade="FF"/>
          <w:sz w:val="20"/>
          <w:szCs w:val="20"/>
          <w:u w:val="single"/>
        </w:rPr>
        <w:t xml:space="preserve">: </w:t>
      </w:r>
      <w:r w:rsidR="004A59B3">
        <w:rPr/>
        <w:t xml:space="preserve">Setting </w:t>
      </w:r>
      <w:r w:rsidR="004A59B3">
        <w:rPr/>
        <w:t>A2</w:t>
      </w:r>
      <w:r w:rsidR="004A59B3">
        <w:rPr/>
        <w:t xml:space="preserve">: Seropositivity </w:t>
      </w:r>
      <w:r w:rsidR="008F421D">
        <w:rPr/>
        <w:t xml:space="preserve">for Elder Group </w:t>
      </w:r>
      <w:r w:rsidR="004A59B3">
        <w:rPr/>
        <w:t xml:space="preserve">During </w:t>
      </w:r>
      <w:r w:rsidR="008F421D">
        <w:rPr/>
        <w:t xml:space="preserve">Vaccination Period </w:t>
      </w:r>
      <w:r w:rsidR="00444564">
        <w:rPr/>
        <w:t xml:space="preserve">(Mar – </w:t>
      </w:r>
      <w:r w:rsidR="00444564">
        <w:rPr/>
        <w:t>Apr,</w:t>
      </w:r>
      <w:r w:rsidR="00444564">
        <w:rPr/>
        <w:t xml:space="preserve"> 2021</w:t>
      </w:r>
      <w:r w:rsidR="004A59B3">
        <w:rPr/>
        <w:t xml:space="preserve">, </w:t>
      </w:r>
      <w:r w:rsidR="00444564">
        <w:rPr/>
        <w:t xml:space="preserve">CBS, </w:t>
      </w:r>
      <w:r w:rsidR="00444564">
        <w:rPr/>
        <w:t>Ab</w:t>
      </w:r>
      <w:r w:rsidR="00444564">
        <w:rPr/>
        <w:t>C</w:t>
      </w:r>
      <w:r w:rsidR="00444564">
        <w:rPr/>
        <w:t xml:space="preserve">, </w:t>
      </w:r>
      <w:r w:rsidR="00444564">
        <w:rPr/>
        <w:t>CCAHS</w:t>
      </w:r>
      <w:r w:rsidR="00444564">
        <w:rPr/>
        <w:t xml:space="preserve"> I, CLSA</w:t>
      </w:r>
      <w:r w:rsidR="00444564">
        <w:rPr/>
        <w:t xml:space="preserve">, </w:t>
      </w:r>
      <w:r w:rsidR="00444564">
        <w:rPr/>
        <w:t>CanPath</w:t>
      </w:r>
      <w:r w:rsidR="004A59B3">
        <w:rPr/>
        <w:t>)</w:t>
      </w:r>
      <w:r w:rsidR="55AAD070">
        <w:drawing>
          <wp:inline wp14:editId="3EA65F27" wp14:anchorId="0BAFCA27">
            <wp:extent cx="5943600" cy="4324350"/>
            <wp:effectExtent l="0" t="0" r="0" b="0"/>
            <wp:docPr id="928281647" name="" descr="A graph with red and blue lin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dd37a6c0a0f4df7">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r>
        <w:br/>
      </w:r>
    </w:p>
    <w:p w:rsidR="004A59B3" w:rsidP="004A59B3" w:rsidRDefault="004A59B3" w14:paraId="542B0117" w14:textId="09225538">
      <w:pPr>
        <w:pStyle w:val="ImageCaption"/>
        <w:rPr/>
      </w:pPr>
      <w:r w:rsidRPr="6C93B1DF" w:rsidR="004A59B3">
        <w:rPr>
          <w:rFonts w:ascii="Arial" w:hAnsi="Arial" w:eastAsia="Arial" w:cs="Arial"/>
          <w:b w:val="1"/>
          <w:bCs w:val="1"/>
          <w:i w:val="0"/>
          <w:iCs w:val="0"/>
          <w:color w:val="000000" w:themeColor="text1" w:themeTint="FF" w:themeShade="FF"/>
          <w:sz w:val="20"/>
          <w:szCs w:val="20"/>
          <w:u w:val="single"/>
        </w:rPr>
        <w:t xml:space="preserve">Figure </w:t>
      </w:r>
      <w:r w:rsidRPr="6C93B1DF" w:rsidR="004A59B3">
        <w:rPr>
          <w:rFonts w:ascii="Arial" w:hAnsi="Arial" w:eastAsia="Arial" w:cs="Arial"/>
          <w:b w:val="1"/>
          <w:bCs w:val="1"/>
          <w:i w:val="0"/>
          <w:iCs w:val="0"/>
          <w:color w:val="000000" w:themeColor="text1" w:themeTint="FF" w:themeShade="FF"/>
          <w:sz w:val="20"/>
          <w:szCs w:val="20"/>
          <w:u w:val="single"/>
        </w:rPr>
        <w:t>S4</w:t>
      </w:r>
      <w:r w:rsidRPr="6C93B1DF" w:rsidR="004A59B3">
        <w:rPr>
          <w:rFonts w:ascii="Arial" w:hAnsi="Arial" w:eastAsia="Arial" w:cs="Arial"/>
          <w:b w:val="1"/>
          <w:bCs w:val="1"/>
          <w:i w:val="0"/>
          <w:iCs w:val="0"/>
          <w:color w:val="000000" w:themeColor="text1" w:themeTint="FF" w:themeShade="FF"/>
          <w:sz w:val="20"/>
          <w:szCs w:val="20"/>
          <w:u w:val="single"/>
        </w:rPr>
        <w:t xml:space="preserve">: </w:t>
      </w:r>
      <w:r w:rsidR="004A59B3">
        <w:rPr/>
        <w:t xml:space="preserve">Setting B: Seropositivity During </w:t>
      </w:r>
      <w:r w:rsidR="008F421D">
        <w:rPr/>
        <w:t xml:space="preserve">Vaccination Period </w:t>
      </w:r>
      <w:r w:rsidR="00444564">
        <w:rPr/>
        <w:t xml:space="preserve">(Jul – </w:t>
      </w:r>
      <w:r w:rsidR="00444564">
        <w:rPr/>
        <w:t>Aug,</w:t>
      </w:r>
      <w:r w:rsidR="00444564">
        <w:rPr/>
        <w:t xml:space="preserve"> 2021, CBS, </w:t>
      </w:r>
      <w:r w:rsidR="00444564">
        <w:rPr/>
        <w:t>AbC</w:t>
      </w:r>
      <w:r w:rsidR="00444564">
        <w:rPr/>
        <w:t xml:space="preserve">, </w:t>
      </w:r>
      <w:r w:rsidR="00444564">
        <w:rPr/>
        <w:t>CanPath</w:t>
      </w:r>
      <w:r w:rsidR="004A59B3">
        <w:rPr/>
        <w:t>)</w:t>
      </w:r>
      <w:r w:rsidR="4A2C4B9B">
        <w:drawing>
          <wp:inline wp14:editId="1252E181" wp14:anchorId="46D5D05E">
            <wp:extent cx="5943600" cy="4324350"/>
            <wp:effectExtent l="0" t="0" r="0" b="0"/>
            <wp:docPr id="120074145" name="" descr="A graph of a graph&#10;&#10;Description automatically generated with medium confidence" title=""/>
            <wp:cNvGraphicFramePr>
              <a:graphicFrameLocks noChangeAspect="1"/>
            </wp:cNvGraphicFramePr>
            <a:graphic>
              <a:graphicData uri="http://schemas.openxmlformats.org/drawingml/2006/picture">
                <pic:pic>
                  <pic:nvPicPr>
                    <pic:cNvPr id="0" name=""/>
                    <pic:cNvPicPr/>
                  </pic:nvPicPr>
                  <pic:blipFill>
                    <a:blip r:embed="Rc3693a9597c345c4">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p>
    <w:p w:rsidR="004A59B3" w:rsidP="004A59B3" w:rsidRDefault="004A59B3" w14:paraId="34F74C7D"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S5</w:t>
      </w:r>
      <w:proofErr w:type="spellEnd"/>
      <w:r>
        <w:rPr>
          <w:rFonts w:ascii="Arial" w:hAnsi="Arial" w:eastAsia="Arial" w:cs="Arial"/>
          <w:b/>
          <w:i w:val="0"/>
          <w:color w:val="000000"/>
          <w:sz w:val="20"/>
          <w:szCs w:val="20"/>
          <w:u w:val="single"/>
        </w:rPr>
        <w:t xml:space="preserve">: </w:t>
      </w:r>
      <w:r>
        <w:t xml:space="preserve">Setting C: Seropositivity During </w:t>
      </w:r>
      <w:r w:rsidR="008F421D">
        <w:t xml:space="preserve">Omicron </w:t>
      </w:r>
      <w:r w:rsidR="00444564">
        <w:t xml:space="preserve">(Jan – </w:t>
      </w:r>
      <w:proofErr w:type="gramStart"/>
      <w:r w:rsidR="00444564">
        <w:t>Apr</w:t>
      </w:r>
      <w:r>
        <w:t>,</w:t>
      </w:r>
      <w:proofErr w:type="gramEnd"/>
      <w:r>
        <w:t xml:space="preserve"> 2022, </w:t>
      </w:r>
      <w:r w:rsidR="00444564">
        <w:t xml:space="preserve">CBS, </w:t>
      </w:r>
      <w:proofErr w:type="spellStart"/>
      <w:r w:rsidR="00444564">
        <w:t>AbC</w:t>
      </w:r>
      <w:proofErr w:type="spellEnd"/>
      <w:r w:rsidR="00444564">
        <w:t xml:space="preserve">, </w:t>
      </w:r>
      <w:proofErr w:type="spellStart"/>
      <w:r w:rsidR="00444564">
        <w:t>CanPath</w:t>
      </w:r>
      <w:proofErr w:type="spellEnd"/>
      <w:r>
        <w:t>)</w:t>
      </w:r>
    </w:p>
    <w:p w:rsidR="004A59B3" w:rsidP="004A59B3" w:rsidRDefault="004A59B3" w14:paraId="462BD251"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r w:rsidR="00444564">
        <w:rPr>
          <w:rFonts w:ascii="Arial" w:hAnsi="Arial" w:eastAsia="Arial" w:cs="Arial"/>
          <w:b/>
          <w:i w:val="0"/>
          <w:color w:val="000000"/>
          <w:sz w:val="20"/>
          <w:szCs w:val="20"/>
          <w:u w:val="single"/>
        </w:rPr>
        <w:t>6</w:t>
      </w:r>
      <w:proofErr w:type="spellEnd"/>
      <w:r>
        <w:rPr>
          <w:rFonts w:ascii="Arial" w:hAnsi="Arial" w:eastAsia="Arial" w:cs="Arial"/>
          <w:b/>
          <w:i w:val="0"/>
          <w:color w:val="000000"/>
          <w:sz w:val="20"/>
          <w:szCs w:val="20"/>
          <w:u w:val="single"/>
        </w:rPr>
        <w:t xml:space="preserve">: </w:t>
      </w:r>
      <w:r>
        <w:t xml:space="preserve">Setting </w:t>
      </w:r>
      <w:proofErr w:type="spellStart"/>
      <w:r>
        <w:t>C1</w:t>
      </w:r>
      <w:proofErr w:type="spellEnd"/>
      <w:r>
        <w:t xml:space="preserve">: Seropositivity During </w:t>
      </w:r>
      <w:r w:rsidR="008F421D">
        <w:t xml:space="preserve">Omicron </w:t>
      </w:r>
      <w:r w:rsidR="00444564">
        <w:t>(</w:t>
      </w:r>
      <w:proofErr w:type="gramStart"/>
      <w:r w:rsidR="00444564">
        <w:t>Apr</w:t>
      </w:r>
      <w:r>
        <w:t>,</w:t>
      </w:r>
      <w:proofErr w:type="gramEnd"/>
      <w:r>
        <w:t xml:space="preserve"> 2022, </w:t>
      </w:r>
      <w:r w:rsidR="00444564">
        <w:t xml:space="preserve">CBS, </w:t>
      </w:r>
      <w:proofErr w:type="spellStart"/>
      <w:r w:rsidR="00444564">
        <w:t>AbC</w:t>
      </w:r>
      <w:proofErr w:type="spellEnd"/>
      <w:r w:rsidR="00444564">
        <w:t xml:space="preserve">, </w:t>
      </w:r>
      <w:proofErr w:type="spellStart"/>
      <w:r w:rsidR="00444564">
        <w:t>CCAHS</w:t>
      </w:r>
      <w:proofErr w:type="spellEnd"/>
      <w:r w:rsidR="00444564">
        <w:t xml:space="preserve"> II, </w:t>
      </w:r>
      <w:proofErr w:type="spellStart"/>
      <w:r w:rsidR="00444564">
        <w:t>CanPath</w:t>
      </w:r>
      <w:proofErr w:type="spellEnd"/>
      <w:r>
        <w:t>)</w:t>
      </w:r>
    </w:p>
    <w:p w:rsidR="004A59B3" w:rsidP="004A59B3" w:rsidRDefault="004A59B3" w14:paraId="1FD8E381"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r w:rsidR="00444564">
        <w:rPr>
          <w:rFonts w:ascii="Arial" w:hAnsi="Arial" w:eastAsia="Arial" w:cs="Arial"/>
          <w:b/>
          <w:i w:val="0"/>
          <w:color w:val="000000"/>
          <w:sz w:val="20"/>
          <w:szCs w:val="20"/>
          <w:u w:val="single"/>
        </w:rPr>
        <w:t>7</w:t>
      </w:r>
      <w:proofErr w:type="spellEnd"/>
      <w:r>
        <w:rPr>
          <w:rFonts w:ascii="Arial" w:hAnsi="Arial" w:eastAsia="Arial" w:cs="Arial"/>
          <w:b/>
          <w:i w:val="0"/>
          <w:color w:val="000000"/>
          <w:sz w:val="20"/>
          <w:szCs w:val="20"/>
          <w:u w:val="single"/>
        </w:rPr>
        <w:t xml:space="preserve">: </w:t>
      </w:r>
      <w:r>
        <w:t xml:space="preserve">Setting D: Seropositivity </w:t>
      </w:r>
      <w:r w:rsidR="008F421D">
        <w:t xml:space="preserve">for Elder Group </w:t>
      </w:r>
      <w:r>
        <w:t xml:space="preserve">During </w:t>
      </w:r>
      <w:r w:rsidR="008F421D">
        <w:t xml:space="preserve">Vaccination Period </w:t>
      </w:r>
      <w:r>
        <w:t>(</w:t>
      </w:r>
      <w:r w:rsidR="00D1361C">
        <w:t xml:space="preserve">Mar – </w:t>
      </w:r>
      <w:proofErr w:type="gramStart"/>
      <w:r w:rsidR="00D1361C">
        <w:t>Aug,</w:t>
      </w:r>
      <w:proofErr w:type="gramEnd"/>
      <w:r w:rsidR="00D1361C">
        <w:t xml:space="preserve"> 2021, CBS, CLSA, </w:t>
      </w:r>
      <w:proofErr w:type="spellStart"/>
      <w:r w:rsidR="00D1361C">
        <w:t>CanPath</w:t>
      </w:r>
      <w:proofErr w:type="spellEnd"/>
      <w:r>
        <w:t>)</w:t>
      </w:r>
    </w:p>
    <w:p w:rsidR="004A59B3" w:rsidP="004A59B3" w:rsidRDefault="004A59B3" w14:paraId="2946DB82" w14:textId="77777777">
      <w:pPr>
        <w:pStyle w:val="Figure"/>
      </w:pPr>
      <w:r>
        <w:rPr>
          <w:noProof/>
          <w:lang w:eastAsia="zh-CN"/>
        </w:rPr>
        <w:drawing>
          <wp:inline distT="0" distB="0" distL="0" distR="0" wp14:anchorId="7A4D2816" wp14:editId="7D07CF05">
            <wp:extent cx="54864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 cstate="print"/>
                    <a:stretch>
                      <a:fillRect/>
                    </a:stretch>
                  </pic:blipFill>
                  <pic:spPr bwMode="auto">
                    <a:xfrm>
                      <a:off x="0" y="0"/>
                      <a:ext cx="76200" cy="50800"/>
                    </a:xfrm>
                    <a:prstGeom prst="rect">
                      <a:avLst/>
                    </a:prstGeom>
                    <a:noFill/>
                  </pic:spPr>
                </pic:pic>
              </a:graphicData>
            </a:graphic>
          </wp:inline>
        </w:drawing>
      </w:r>
    </w:p>
    <w:p w:rsidR="004A59B3" w:rsidP="004A59B3" w:rsidRDefault="004A59B3" w14:paraId="572D0CEE" w14:textId="4C9A76EA">
      <w:pPr>
        <w:pStyle w:val="ImageCaption"/>
        <w:rPr/>
      </w:pPr>
      <w:r w:rsidRPr="6C93B1DF" w:rsidR="004A59B3">
        <w:rPr>
          <w:rFonts w:ascii="Arial" w:hAnsi="Arial" w:eastAsia="Arial" w:cs="Arial"/>
          <w:b w:val="1"/>
          <w:bCs w:val="1"/>
          <w:i w:val="0"/>
          <w:iCs w:val="0"/>
          <w:color w:val="000000" w:themeColor="text1" w:themeTint="FF" w:themeShade="FF"/>
          <w:sz w:val="20"/>
          <w:szCs w:val="20"/>
          <w:u w:val="single"/>
        </w:rPr>
        <w:t xml:space="preserve">Figure </w:t>
      </w:r>
      <w:r w:rsidRPr="6C93B1DF" w:rsidR="004A59B3">
        <w:rPr>
          <w:rFonts w:ascii="Arial" w:hAnsi="Arial" w:eastAsia="Arial" w:cs="Arial"/>
          <w:b w:val="1"/>
          <w:bCs w:val="1"/>
          <w:i w:val="0"/>
          <w:iCs w:val="0"/>
          <w:color w:val="000000" w:themeColor="text1" w:themeTint="FF" w:themeShade="FF"/>
          <w:sz w:val="20"/>
          <w:szCs w:val="20"/>
          <w:u w:val="single"/>
        </w:rPr>
        <w:t>S</w:t>
      </w:r>
      <w:r w:rsidRPr="6C93B1DF" w:rsidR="00444564">
        <w:rPr>
          <w:rFonts w:ascii="Arial" w:hAnsi="Arial" w:eastAsia="Arial" w:cs="Arial"/>
          <w:b w:val="1"/>
          <w:bCs w:val="1"/>
          <w:i w:val="0"/>
          <w:iCs w:val="0"/>
          <w:color w:val="000000" w:themeColor="text1" w:themeTint="FF" w:themeShade="FF"/>
          <w:sz w:val="20"/>
          <w:szCs w:val="20"/>
          <w:u w:val="single"/>
        </w:rPr>
        <w:t>8</w:t>
      </w:r>
      <w:r w:rsidRPr="6C93B1DF" w:rsidR="004A59B3">
        <w:rPr>
          <w:rFonts w:ascii="Arial" w:hAnsi="Arial" w:eastAsia="Arial" w:cs="Arial"/>
          <w:b w:val="1"/>
          <w:bCs w:val="1"/>
          <w:i w:val="0"/>
          <w:iCs w:val="0"/>
          <w:color w:val="000000" w:themeColor="text1" w:themeTint="FF" w:themeShade="FF"/>
          <w:sz w:val="20"/>
          <w:szCs w:val="20"/>
          <w:u w:val="single"/>
        </w:rPr>
        <w:t xml:space="preserve">: </w:t>
      </w:r>
      <w:r w:rsidR="004A59B3">
        <w:rPr/>
        <w:t xml:space="preserve">Setting E: Seropositivity During </w:t>
      </w:r>
      <w:r w:rsidR="00D1361C">
        <w:rPr/>
        <w:t xml:space="preserve">Omicron (Apr – </w:t>
      </w:r>
      <w:r w:rsidR="00D1361C">
        <w:rPr/>
        <w:t>Sep,</w:t>
      </w:r>
      <w:r w:rsidR="00D1361C">
        <w:rPr/>
        <w:t xml:space="preserve"> 2022, CBS,</w:t>
      </w:r>
      <w:r w:rsidR="004A59B3">
        <w:rPr/>
        <w:t xml:space="preserve"> </w:t>
      </w:r>
      <w:r w:rsidR="004A59B3">
        <w:rPr/>
        <w:t>CCAHS</w:t>
      </w:r>
      <w:r w:rsidR="004A59B3">
        <w:rPr/>
        <w:t xml:space="preserve"> II</w:t>
      </w:r>
      <w:r w:rsidR="00D1361C">
        <w:rPr/>
        <w:t xml:space="preserve">, </w:t>
      </w:r>
      <w:r w:rsidR="00D1361C">
        <w:rPr/>
        <w:t>CanPath</w:t>
      </w:r>
      <w:r w:rsidR="004A59B3">
        <w:rPr/>
        <w:t>)</w:t>
      </w:r>
      <w:r w:rsidR="2347F69E">
        <w:drawing>
          <wp:inline wp14:editId="6E9A1A35" wp14:anchorId="3BF9F3CC">
            <wp:extent cx="5943600" cy="4324350"/>
            <wp:effectExtent l="0" t="0" r="0" b="0"/>
            <wp:docPr id="163970427" name="" descr="A graph with green and red lin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5b2f3d1ce0d4f7b">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r>
        <w:br/>
      </w:r>
    </w:p>
    <w:p w:rsidR="004A59B3" w:rsidP="004A59B3" w:rsidRDefault="004A59B3" w14:paraId="4318CB04" w14:textId="70AB0FE6">
      <w:pPr>
        <w:pStyle w:val="ImageCaption"/>
        <w:rPr/>
      </w:pPr>
      <w:r w:rsidRPr="6C93B1DF" w:rsidR="004A59B3">
        <w:rPr>
          <w:rFonts w:ascii="Arial" w:hAnsi="Arial" w:eastAsia="Arial" w:cs="Arial"/>
          <w:b w:val="1"/>
          <w:bCs w:val="1"/>
          <w:i w:val="0"/>
          <w:iCs w:val="0"/>
          <w:color w:val="000000" w:themeColor="text1" w:themeTint="FF" w:themeShade="FF"/>
          <w:sz w:val="20"/>
          <w:szCs w:val="20"/>
          <w:u w:val="single"/>
        </w:rPr>
        <w:t xml:space="preserve">Figure </w:t>
      </w:r>
      <w:r w:rsidRPr="6C93B1DF" w:rsidR="004A59B3">
        <w:rPr>
          <w:rFonts w:ascii="Arial" w:hAnsi="Arial" w:eastAsia="Arial" w:cs="Arial"/>
          <w:b w:val="1"/>
          <w:bCs w:val="1"/>
          <w:i w:val="0"/>
          <w:iCs w:val="0"/>
          <w:color w:val="000000" w:themeColor="text1" w:themeTint="FF" w:themeShade="FF"/>
          <w:sz w:val="20"/>
          <w:szCs w:val="20"/>
          <w:u w:val="single"/>
        </w:rPr>
        <w:t>S</w:t>
      </w:r>
      <w:r w:rsidRPr="6C93B1DF" w:rsidR="00444564">
        <w:rPr>
          <w:rFonts w:ascii="Arial" w:hAnsi="Arial" w:eastAsia="Arial" w:cs="Arial"/>
          <w:b w:val="1"/>
          <w:bCs w:val="1"/>
          <w:i w:val="0"/>
          <w:iCs w:val="0"/>
          <w:color w:val="000000" w:themeColor="text1" w:themeTint="FF" w:themeShade="FF"/>
          <w:sz w:val="20"/>
          <w:szCs w:val="20"/>
          <w:u w:val="single"/>
        </w:rPr>
        <w:t>9</w:t>
      </w:r>
      <w:r w:rsidRPr="6C93B1DF" w:rsidR="004A59B3">
        <w:rPr>
          <w:rFonts w:ascii="Arial" w:hAnsi="Arial" w:eastAsia="Arial" w:cs="Arial"/>
          <w:b w:val="1"/>
          <w:bCs w:val="1"/>
          <w:i w:val="0"/>
          <w:iCs w:val="0"/>
          <w:color w:val="000000" w:themeColor="text1" w:themeTint="FF" w:themeShade="FF"/>
          <w:sz w:val="20"/>
          <w:szCs w:val="20"/>
          <w:u w:val="single"/>
        </w:rPr>
        <w:t xml:space="preserve">: </w:t>
      </w:r>
      <w:r w:rsidR="004A59B3">
        <w:rPr/>
        <w:t xml:space="preserve">Setting F: Seropositivity During </w:t>
      </w:r>
      <w:r w:rsidR="008F421D">
        <w:rPr/>
        <w:t xml:space="preserve">Vaccination Period </w:t>
      </w:r>
      <w:r w:rsidR="00D1361C">
        <w:rPr/>
        <w:t xml:space="preserve">(Dec 21 – Apr 2022, CBS, </w:t>
      </w:r>
      <w:r w:rsidR="00D1361C">
        <w:rPr/>
        <w:t>CCAHS</w:t>
      </w:r>
      <w:r w:rsidR="00D1361C">
        <w:rPr/>
        <w:t xml:space="preserve"> </w:t>
      </w:r>
      <w:r w:rsidR="004A59B3">
        <w:rPr/>
        <w:t>I)</w:t>
      </w:r>
      <w:r w:rsidR="3F89FF18">
        <w:drawing>
          <wp:inline wp14:editId="5A594AAA" wp14:anchorId="3CC92141">
            <wp:extent cx="5943600" cy="4324350"/>
            <wp:effectExtent l="0" t="0" r="0" b="0"/>
            <wp:docPr id="1370342182" name="" descr="A graph with different colored lin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097abc5c789497a">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r>
        <w:br/>
      </w:r>
    </w:p>
    <w:p w:rsidR="004A59B3" w:rsidP="004A59B3" w:rsidRDefault="004A59B3" w14:paraId="52C1154A" w14:textId="57E25DA5">
      <w:pPr>
        <w:pStyle w:val="ImageCaption"/>
        <w:rPr/>
      </w:pPr>
      <w:r w:rsidRPr="6C93B1DF" w:rsidR="004A59B3">
        <w:rPr>
          <w:rFonts w:ascii="Arial" w:hAnsi="Arial" w:eastAsia="Arial" w:cs="Arial"/>
          <w:b w:val="1"/>
          <w:bCs w:val="1"/>
          <w:i w:val="0"/>
          <w:iCs w:val="0"/>
          <w:color w:val="000000" w:themeColor="text1" w:themeTint="FF" w:themeShade="FF"/>
          <w:sz w:val="20"/>
          <w:szCs w:val="20"/>
          <w:u w:val="single"/>
        </w:rPr>
        <w:t xml:space="preserve">Figure </w:t>
      </w:r>
      <w:r w:rsidRPr="6C93B1DF" w:rsidR="004A59B3">
        <w:rPr>
          <w:rFonts w:ascii="Arial" w:hAnsi="Arial" w:eastAsia="Arial" w:cs="Arial"/>
          <w:b w:val="1"/>
          <w:bCs w:val="1"/>
          <w:i w:val="0"/>
          <w:iCs w:val="0"/>
          <w:color w:val="000000" w:themeColor="text1" w:themeTint="FF" w:themeShade="FF"/>
          <w:sz w:val="20"/>
          <w:szCs w:val="20"/>
          <w:u w:val="single"/>
        </w:rPr>
        <w:t>S</w:t>
      </w:r>
      <w:r w:rsidRPr="6C93B1DF" w:rsidR="00444564">
        <w:rPr>
          <w:rFonts w:ascii="Arial" w:hAnsi="Arial" w:eastAsia="Arial" w:cs="Arial"/>
          <w:b w:val="1"/>
          <w:bCs w:val="1"/>
          <w:i w:val="0"/>
          <w:iCs w:val="0"/>
          <w:color w:val="000000" w:themeColor="text1" w:themeTint="FF" w:themeShade="FF"/>
          <w:sz w:val="20"/>
          <w:szCs w:val="20"/>
          <w:u w:val="single"/>
        </w:rPr>
        <w:t>10</w:t>
      </w:r>
      <w:r w:rsidRPr="6C93B1DF" w:rsidR="004A59B3">
        <w:rPr>
          <w:rFonts w:ascii="Arial" w:hAnsi="Arial" w:eastAsia="Arial" w:cs="Arial"/>
          <w:b w:val="1"/>
          <w:bCs w:val="1"/>
          <w:i w:val="0"/>
          <w:iCs w:val="0"/>
          <w:color w:val="000000" w:themeColor="text1" w:themeTint="FF" w:themeShade="FF"/>
          <w:sz w:val="20"/>
          <w:szCs w:val="20"/>
          <w:u w:val="single"/>
        </w:rPr>
        <w:t xml:space="preserve">: </w:t>
      </w:r>
      <w:r w:rsidR="004A59B3">
        <w:rPr/>
        <w:t xml:space="preserve">Setting G: Seropositivity </w:t>
      </w:r>
      <w:r w:rsidR="008F421D">
        <w:rPr/>
        <w:t xml:space="preserve">for Alberta </w:t>
      </w:r>
      <w:r w:rsidR="004A59B3">
        <w:rPr/>
        <w:t xml:space="preserve">During </w:t>
      </w:r>
      <w:r w:rsidR="008F421D">
        <w:rPr/>
        <w:t xml:space="preserve">Omicron </w:t>
      </w:r>
      <w:r w:rsidR="00D1361C">
        <w:rPr/>
        <w:t xml:space="preserve">(Jan – </w:t>
      </w:r>
      <w:r w:rsidR="00D1361C">
        <w:rPr/>
        <w:t>Apr,</w:t>
      </w:r>
      <w:r w:rsidR="00D1361C">
        <w:rPr/>
        <w:t xml:space="preserve"> 2022, CBS, </w:t>
      </w:r>
      <w:r w:rsidR="00D1361C">
        <w:rPr/>
        <w:t>AbC</w:t>
      </w:r>
      <w:r w:rsidR="00D1361C">
        <w:rPr/>
        <w:t>, APL</w:t>
      </w:r>
      <w:r w:rsidR="004A59B3">
        <w:rPr/>
        <w:t>)</w:t>
      </w:r>
      <w:r w:rsidR="0243AF16">
        <w:drawing>
          <wp:inline wp14:editId="21BB27FF" wp14:anchorId="7F8C7E87">
            <wp:extent cx="5943600" cy="4324350"/>
            <wp:effectExtent l="0" t="0" r="0" b="0"/>
            <wp:docPr id="253747258" name="" descr="A graph of different colored lin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2a17125bee094b75">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r>
        <w:br/>
      </w:r>
    </w:p>
    <w:p w:rsidR="004A59B3" w:rsidP="004A59B3" w:rsidRDefault="004A59B3" w14:paraId="1C7554E4"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r w:rsidR="00444564">
        <w:rPr>
          <w:rFonts w:ascii="Arial" w:hAnsi="Arial" w:eastAsia="Arial" w:cs="Arial"/>
          <w:b/>
          <w:i w:val="0"/>
          <w:color w:val="000000"/>
          <w:sz w:val="20"/>
          <w:szCs w:val="20"/>
          <w:u w:val="single"/>
        </w:rPr>
        <w:t>11</w:t>
      </w:r>
      <w:proofErr w:type="spellEnd"/>
      <w:r>
        <w:rPr>
          <w:rFonts w:ascii="Arial" w:hAnsi="Arial" w:eastAsia="Arial" w:cs="Arial"/>
          <w:b/>
          <w:i w:val="0"/>
          <w:color w:val="000000"/>
          <w:sz w:val="20"/>
          <w:szCs w:val="20"/>
          <w:u w:val="single"/>
        </w:rPr>
        <w:t xml:space="preserve">: </w:t>
      </w:r>
      <w:r>
        <w:t xml:space="preserve">Setting H: Seropositivity </w:t>
      </w:r>
      <w:r w:rsidR="008F421D">
        <w:t xml:space="preserve">for Elder Group </w:t>
      </w:r>
      <w:r>
        <w:t xml:space="preserve">During </w:t>
      </w:r>
      <w:r w:rsidR="008F421D">
        <w:t xml:space="preserve">Vaccination Period </w:t>
      </w:r>
      <w:r w:rsidR="00D1361C">
        <w:t>(Mar – Apr &amp;Jul – Aug 2021</w:t>
      </w:r>
      <w:r>
        <w:t>, CBS</w:t>
      </w:r>
      <w:r w:rsidR="00D1361C">
        <w:t xml:space="preserve">, </w:t>
      </w:r>
      <w:proofErr w:type="spellStart"/>
      <w:r w:rsidR="00D1361C">
        <w:t>AbC</w:t>
      </w:r>
      <w:proofErr w:type="spellEnd"/>
      <w:r w:rsidR="00D1361C">
        <w:t xml:space="preserve">, CLSA, </w:t>
      </w:r>
      <w:proofErr w:type="spellStart"/>
      <w:r w:rsidR="00D1361C">
        <w:t>CanPath</w:t>
      </w:r>
      <w:proofErr w:type="spellEnd"/>
      <w:r>
        <w:t>)</w:t>
      </w:r>
    </w:p>
    <w:p w:rsidR="00D1361C" w:rsidP="00D1361C" w:rsidRDefault="00D1361C" w14:paraId="0B9A1182" w14:textId="77777777">
      <w:pPr>
        <w:pStyle w:val="ImageCaption"/>
      </w:pPr>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S12</w:t>
      </w:r>
      <w:proofErr w:type="spellEnd"/>
      <w:r>
        <w:rPr>
          <w:rFonts w:ascii="Arial" w:hAnsi="Arial" w:eastAsia="Arial" w:cs="Arial"/>
          <w:b/>
          <w:i w:val="0"/>
          <w:color w:val="000000"/>
          <w:sz w:val="20"/>
          <w:szCs w:val="20"/>
          <w:u w:val="single"/>
        </w:rPr>
        <w:t xml:space="preserve">: </w:t>
      </w:r>
      <w:r w:rsidR="00045B8C">
        <w:t xml:space="preserve">Evaluate the effect for </w:t>
      </w:r>
      <w:proofErr w:type="spellStart"/>
      <w:r w:rsidR="00045B8C">
        <w:t>MRP</w:t>
      </w:r>
      <w:proofErr w:type="spellEnd"/>
      <w:r w:rsidR="00934E9C">
        <w:t xml:space="preserve"> for different </w:t>
      </w:r>
      <w:r w:rsidR="00045B8C">
        <w:t>simulated biased sample from the CBS</w:t>
      </w:r>
      <w:r w:rsidR="00934E9C">
        <w:t xml:space="preserve"> </w:t>
      </w:r>
    </w:p>
    <w:p w:rsidR="00D1361C" w:rsidP="004A59B3" w:rsidRDefault="00D1361C" w14:paraId="5997CC1D" w14:textId="77777777">
      <w:pPr>
        <w:pStyle w:val="ImageCaption"/>
      </w:pPr>
    </w:p>
    <w:p w:rsidR="001D5926" w:rsidP="001D5926" w:rsidRDefault="004A59B3" w14:paraId="110FFD37" w14:textId="77777777">
      <w:pPr>
        <w:pStyle w:val="Figure"/>
        <w:jc w:val="left"/>
      </w:pPr>
      <w:r>
        <w:rPr>
          <w:noProof/>
          <w:lang w:eastAsia="zh-CN"/>
        </w:rPr>
        <w:drawing>
          <wp:inline distT="0" distB="0" distL="0" distR="0" wp14:anchorId="5AFC477E" wp14:editId="1B4F863E">
            <wp:extent cx="54864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9" cstate="print"/>
                    <a:stretch>
                      <a:fillRect/>
                    </a:stretch>
                  </pic:blipFill>
                  <pic:spPr bwMode="auto">
                    <a:xfrm>
                      <a:off x="0" y="0"/>
                      <a:ext cx="76200" cy="44450"/>
                    </a:xfrm>
                    <a:prstGeom prst="rect">
                      <a:avLst/>
                    </a:prstGeom>
                    <a:noFill/>
                  </pic:spPr>
                </pic:pic>
              </a:graphicData>
            </a:graphic>
          </wp:inline>
        </w:drawing>
      </w:r>
    </w:p>
    <w:p w:rsidR="007F7E32" w:rsidRDefault="00DE2040" w14:paraId="08E4D888" w14:textId="77777777">
      <w:pPr>
        <w:pStyle w:val="ImageCaption"/>
      </w:pPr>
      <w:bookmarkStart w:name="f-sample-2" w:id="38"/>
      <w:r>
        <w:rPr>
          <w:rFonts w:ascii="Arial" w:hAnsi="Arial" w:eastAsia="Arial" w:cs="Arial"/>
          <w:b/>
          <w:i w:val="0"/>
          <w:color w:val="000000"/>
          <w:sz w:val="20"/>
          <w:szCs w:val="20"/>
          <w:u w:val="single"/>
        </w:rPr>
        <w:t xml:space="preserve">Figure </w:t>
      </w:r>
      <w:proofErr w:type="spellStart"/>
      <w:r>
        <w:rPr>
          <w:rFonts w:ascii="Arial" w:hAnsi="Arial" w:eastAsia="Arial" w:cs="Arial"/>
          <w:b/>
          <w:i w:val="0"/>
          <w:color w:val="000000"/>
          <w:sz w:val="20"/>
          <w:szCs w:val="20"/>
          <w:u w:val="single"/>
        </w:rPr>
        <w:t>S</w:t>
      </w:r>
      <w:bookmarkEnd w:id="38"/>
      <w:r w:rsidR="00D1361C">
        <w:rPr>
          <w:rFonts w:ascii="Arial" w:hAnsi="Arial" w:eastAsia="Arial" w:cs="Arial"/>
          <w:b/>
          <w:i w:val="0"/>
          <w:color w:val="000000"/>
          <w:sz w:val="20"/>
          <w:szCs w:val="20"/>
          <w:u w:val="single"/>
        </w:rPr>
        <w:t>13</w:t>
      </w:r>
      <w:proofErr w:type="spellEnd"/>
      <w:r>
        <w:rPr>
          <w:rFonts w:ascii="Arial" w:hAnsi="Arial" w:eastAsia="Arial" w:cs="Arial"/>
          <w:b/>
          <w:i w:val="0"/>
          <w:color w:val="000000"/>
          <w:sz w:val="20"/>
          <w:szCs w:val="20"/>
          <w:u w:val="single"/>
        </w:rPr>
        <w:t xml:space="preserve">: </w:t>
      </w:r>
      <w:r>
        <w:t>Odds Ratio Across combined dataset from multiple data sources</w:t>
      </w:r>
      <w:bookmarkEnd w:id="37"/>
    </w:p>
    <w:sectPr w:rsidR="007F7E32" w:rsidSect="00A42BFA">
      <w:footerReference w:type="default" r:id="rId20"/>
      <w:type w:val="continuous"/>
      <w:pgSz w:w="12240" w:h="15840" w:orient="portrait"/>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P" w:author="Alton Russell, Prof." w:date="2024-02-26T19:16:00Z" w:id="2">
    <w:p w:rsidR="1039E497" w:rsidRDefault="1039E497" w14:paraId="0496D70B" w14:textId="1069C436">
      <w:r>
        <w:t>Shouldn't b blood donors vs. surveys; should be about different types of cohorts including residual blood (because APL is also a residual blood cohort, not a public health survey)</w:t>
      </w:r>
      <w:r>
        <w:annotationRef/>
      </w:r>
    </w:p>
  </w:comment>
  <w:comment w:initials="AP" w:author="Alton Russell, Prof." w:date="2024-02-26T19:17:00Z" w:id="5">
    <w:p w:rsidR="1039E497" w:rsidRDefault="1039E497" w14:paraId="4CF94D04" w14:textId="6728AC87">
      <w:r>
        <w:t>Keep it very high level in intro. Data part of methods will be more detailed</w:t>
      </w:r>
      <w:r>
        <w:annotationRef/>
      </w:r>
    </w:p>
  </w:comment>
  <w:comment w:initials="AP" w:author="Alton Russell, Prof." w:date="2024-02-26T19:18:00Z" w:id="6">
    <w:p w:rsidR="1039E497" w:rsidRDefault="1039E497" w14:paraId="175BA6FE" w14:textId="700441CB">
      <w:r>
        <w:t>Also define raking and that they can be done based on demographics, geography, and neighborhood-level characteristics.</w:t>
      </w:r>
      <w:r>
        <w:annotationRef/>
      </w:r>
    </w:p>
  </w:comment>
  <w:comment w:initials="AP" w:author="Alton Russell, Prof." w:date="2024-02-26T19:20:00Z" w:id="11">
    <w:p w:rsidR="1039E497" w:rsidRDefault="1039E497" w14:paraId="14B22E98" w14:textId="1EBAA821">
      <w:r>
        <w:t>Make sure you aren't reporting the results here; that should happen in results not discussion</w:t>
      </w:r>
      <w:r>
        <w:annotationRef/>
      </w:r>
    </w:p>
  </w:comment>
  <w:comment w:initials="AP" w:author="Alton Russell, Prof." w:date="2024-02-26T19:24:00Z" w:id="12">
    <w:p w:rsidR="1039E497" w:rsidRDefault="1039E497" w14:paraId="1E719A31" w14:textId="37E49791">
      <w:r>
        <w:t>I'd also add that the surveys were largely not designed for estimating changing seropositivity over time</w:t>
      </w:r>
      <w:r>
        <w:annotationRef/>
      </w:r>
    </w:p>
  </w:comment>
  <w:comment w:initials="AP" w:author="Alton Russell, Prof." w:date="2024-02-26T19:22:00Z" w:id="13">
    <w:p w:rsidR="1039E497" w:rsidRDefault="1039E497" w14:paraId="41F7D430" w14:textId="58617742">
      <w:r>
        <w:t>Also we're unable to attribute whether the  differences is due to differences in representation related to variables other than those in our datasets, or if its due to differences in assay, laboratory procedures, sample, etc. But given data that dried blood spot is much less sensitive and that abbot wanes way faster than roche, those are likely causes. Jiacheng can help write this and give you the papers to cite</w:t>
      </w:r>
      <w:r>
        <w:annotationRef/>
      </w:r>
    </w:p>
  </w:comment>
  <w:comment w:initials="AP" w:author="Alton Russell, Prof." w:date="2024-02-26T19:25:00Z" w:id="24">
    <w:p w:rsidR="1039E497" w:rsidRDefault="1039E497" w14:paraId="2206D01B" w14:textId="72A00978">
      <w:r>
        <w:t>CBS should not get special status. We want to compare every survey to each other, when there's overlap in time/place!</w:t>
      </w:r>
      <w:r>
        <w:annotationRef/>
      </w:r>
    </w:p>
  </w:comment>
  <w:comment w:initials="AP" w:author="Alton Russell, Prof." w:date="2024-02-26T19:26:00Z" w:id="27">
    <w:p w:rsidR="1039E497" w:rsidRDefault="1039E497" w14:paraId="66DD82DC" w14:textId="10F496C1">
      <w:r>
        <w:t>easier to write as "18% Alberta, 43% British Columbia..."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96D70B" w15:done="0"/>
  <w15:commentEx w15:paraId="4CF94D04" w15:done="0"/>
  <w15:commentEx w15:paraId="175BA6FE" w15:done="0"/>
  <w15:commentEx w15:paraId="14B22E98" w15:done="0"/>
  <w15:commentEx w15:paraId="1E719A31" w15:done="0"/>
  <w15:commentEx w15:paraId="41F7D430" w15:done="0"/>
  <w15:commentEx w15:paraId="2206D01B" w15:done="0"/>
  <w15:commentEx w15:paraId="66DD82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6DBB13D" w16cex:dateUtc="2024-02-27T00:16:00Z"/>
  <w16cex:commentExtensible w16cex:durableId="6866836D" w16cex:dateUtc="2024-02-27T00:17:00Z"/>
  <w16cex:commentExtensible w16cex:durableId="0299A867" w16cex:dateUtc="2024-02-27T00:18:00Z"/>
  <w16cex:commentExtensible w16cex:durableId="1A64A5A9" w16cex:dateUtc="2024-02-27T00:20:00Z"/>
  <w16cex:commentExtensible w16cex:durableId="611B721F" w16cex:dateUtc="2024-02-27T00:24:00Z"/>
  <w16cex:commentExtensible w16cex:durableId="497CD53A" w16cex:dateUtc="2024-02-27T00:22:00Z"/>
  <w16cex:commentExtensible w16cex:durableId="6CACFDA5" w16cex:dateUtc="2024-02-27T00:25:00Z"/>
  <w16cex:commentExtensible w16cex:durableId="160921C1" w16cex:dateUtc="2024-02-27T0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96D70B" w16cid:durableId="36DBB13D"/>
  <w16cid:commentId w16cid:paraId="4CF94D04" w16cid:durableId="6866836D"/>
  <w16cid:commentId w16cid:paraId="175BA6FE" w16cid:durableId="0299A867"/>
  <w16cid:commentId w16cid:paraId="14B22E98" w16cid:durableId="1A64A5A9"/>
  <w16cid:commentId w16cid:paraId="1E719A31" w16cid:durableId="611B721F"/>
  <w16cid:commentId w16cid:paraId="41F7D430" w16cid:durableId="497CD53A"/>
  <w16cid:commentId w16cid:paraId="2206D01B" w16cid:durableId="6CACFDA5"/>
  <w16cid:commentId w16cid:paraId="66DD82DC" w16cid:durableId="160921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7E27" w:rsidRDefault="00867E27" w14:paraId="4C90A59E" w14:textId="77777777">
      <w:pPr>
        <w:spacing w:after="0" w:line="240" w:lineRule="auto"/>
      </w:pPr>
      <w:r>
        <w:separator/>
      </w:r>
    </w:p>
  </w:endnote>
  <w:endnote w:type="continuationSeparator" w:id="0">
    <w:p w:rsidR="00867E27" w:rsidRDefault="00867E27" w14:paraId="69230729" w14:textId="77777777">
      <w:pPr>
        <w:spacing w:after="0" w:line="240" w:lineRule="auto"/>
      </w:pPr>
      <w:r>
        <w:continuationSeparator/>
      </w:r>
    </w:p>
  </w:endnote>
  <w:endnote w:type="continuationNotice" w:id="1">
    <w:p w:rsidR="00867E27" w:rsidRDefault="00867E27" w14:paraId="696DE96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329784"/>
      <w:docPartObj>
        <w:docPartGallery w:val="Page Numbers (Bottom of Page)"/>
        <w:docPartUnique/>
      </w:docPartObj>
    </w:sdtPr>
    <w:sdtEndPr>
      <w:rPr>
        <w:noProof/>
      </w:rPr>
    </w:sdtEndPr>
    <w:sdtContent>
      <w:p w:rsidR="003B2F2D" w:rsidRDefault="00DE2040" w14:paraId="559AE699" w14:textId="77777777">
        <w:pPr>
          <w:pStyle w:val="Footer"/>
          <w:jc w:val="center"/>
        </w:pPr>
        <w:r>
          <w:fldChar w:fldCharType="begin"/>
        </w:r>
        <w:r>
          <w:instrText xml:space="preserve"> PAGE   \* MERGEFORMAT </w:instrText>
        </w:r>
        <w:r>
          <w:fldChar w:fldCharType="separate"/>
        </w:r>
        <w:r w:rsidR="003D0B17">
          <w:rPr>
            <w:noProof/>
          </w:rPr>
          <w:t>5</w:t>
        </w:r>
        <w:r>
          <w:rPr>
            <w:noProof/>
          </w:rPr>
          <w:fldChar w:fldCharType="end"/>
        </w:r>
      </w:p>
    </w:sdtContent>
  </w:sdt>
  <w:p w:rsidR="003B2F2D" w:rsidRDefault="00000000" w14:paraId="6B69937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7E27" w:rsidRDefault="00867E27" w14:paraId="73CFE091" w14:textId="77777777">
      <w:pPr>
        <w:spacing w:after="0" w:line="240" w:lineRule="auto"/>
      </w:pPr>
      <w:r>
        <w:separator/>
      </w:r>
    </w:p>
  </w:footnote>
  <w:footnote w:type="continuationSeparator" w:id="0">
    <w:p w:rsidR="00867E27" w:rsidRDefault="00867E27" w14:paraId="21C320BC" w14:textId="77777777">
      <w:pPr>
        <w:spacing w:after="0" w:line="240" w:lineRule="auto"/>
      </w:pPr>
      <w:r>
        <w:continuationSeparator/>
      </w:r>
    </w:p>
  </w:footnote>
  <w:footnote w:type="continuationNotice" w:id="1">
    <w:p w:rsidR="00867E27" w:rsidRDefault="00867E27" w14:paraId="7B8FB97C"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04A43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5A60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382E1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A2ED2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E215E"/>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AAF02432"/>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62361896"/>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3EB400DC"/>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69A670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E06D47C"/>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000A990"/>
    <w:multiLevelType w:val="multilevel"/>
    <w:tmpl w:val="1B46CF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104738C5"/>
    <w:multiLevelType w:val="hybridMultilevel"/>
    <w:tmpl w:val="2C0C32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70CD2DE"/>
    <w:multiLevelType w:val="multilevel"/>
    <w:tmpl w:val="14267C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C883E03"/>
    <w:multiLevelType w:val="hybridMultilevel"/>
    <w:tmpl w:val="310AC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D5061"/>
    <w:multiLevelType w:val="hybridMultilevel"/>
    <w:tmpl w:val="BDD8A2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3AC4025"/>
    <w:multiLevelType w:val="hybridMultilevel"/>
    <w:tmpl w:val="EDB03E1C"/>
    <w:lvl w:ilvl="0" w:tplc="28AC975A">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AE401"/>
    <w:multiLevelType w:val="multilevel"/>
    <w:tmpl w:val="12406B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509C3587"/>
    <w:multiLevelType w:val="hybridMultilevel"/>
    <w:tmpl w:val="5F28E0A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5A7922CF"/>
    <w:multiLevelType w:val="hybridMultilevel"/>
    <w:tmpl w:val="C5468E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D5C6F13"/>
    <w:multiLevelType w:val="hybridMultilevel"/>
    <w:tmpl w:val="79FAD4FC"/>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20" w15:restartNumberingAfterBreak="0">
    <w:nsid w:val="5FFD2A3C"/>
    <w:multiLevelType w:val="hybridMultilevel"/>
    <w:tmpl w:val="C910249A"/>
    <w:lvl w:ilvl="0" w:tplc="27AEA6C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D26176"/>
    <w:multiLevelType w:val="hybridMultilevel"/>
    <w:tmpl w:val="515459EC"/>
    <w:lvl w:ilvl="0" w:tplc="02C48D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5661215"/>
    <w:multiLevelType w:val="hybridMultilevel"/>
    <w:tmpl w:val="CC02EF38"/>
    <w:lvl w:ilvl="0" w:tplc="78C0CD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31807517">
    <w:abstractNumId w:val="12"/>
  </w:num>
  <w:num w:numId="2" w16cid:durableId="1127158830">
    <w:abstractNumId w:val="12"/>
  </w:num>
  <w:num w:numId="3" w16cid:durableId="813302437">
    <w:abstractNumId w:val="9"/>
  </w:num>
  <w:num w:numId="4" w16cid:durableId="301233762">
    <w:abstractNumId w:val="7"/>
  </w:num>
  <w:num w:numId="5" w16cid:durableId="1198666253">
    <w:abstractNumId w:val="6"/>
  </w:num>
  <w:num w:numId="6" w16cid:durableId="1625233015">
    <w:abstractNumId w:val="5"/>
  </w:num>
  <w:num w:numId="7" w16cid:durableId="877820575">
    <w:abstractNumId w:val="4"/>
  </w:num>
  <w:num w:numId="8" w16cid:durableId="2022931222">
    <w:abstractNumId w:val="8"/>
  </w:num>
  <w:num w:numId="9" w16cid:durableId="1594820878">
    <w:abstractNumId w:val="3"/>
  </w:num>
  <w:num w:numId="10" w16cid:durableId="474680676">
    <w:abstractNumId w:val="2"/>
  </w:num>
  <w:num w:numId="11" w16cid:durableId="1061245701">
    <w:abstractNumId w:val="1"/>
  </w:num>
  <w:num w:numId="12" w16cid:durableId="912742735">
    <w:abstractNumId w:val="0"/>
  </w:num>
  <w:num w:numId="13" w16cid:durableId="2121609408">
    <w:abstractNumId w:val="20"/>
  </w:num>
  <w:num w:numId="14" w16cid:durableId="116459583">
    <w:abstractNumId w:val="15"/>
  </w:num>
  <w:num w:numId="15" w16cid:durableId="657807308">
    <w:abstractNumId w:val="10"/>
  </w:num>
  <w:num w:numId="16" w16cid:durableId="1566988451">
    <w:abstractNumId w:val="17"/>
  </w:num>
  <w:num w:numId="17" w16cid:durableId="977881912">
    <w:abstractNumId w:val="19"/>
  </w:num>
  <w:num w:numId="18" w16cid:durableId="227544792">
    <w:abstractNumId w:val="18"/>
  </w:num>
  <w:num w:numId="19" w16cid:durableId="1791852359">
    <w:abstractNumId w:val="14"/>
  </w:num>
  <w:num w:numId="20" w16cid:durableId="1449619526">
    <w:abstractNumId w:val="11"/>
  </w:num>
  <w:num w:numId="21" w16cid:durableId="1133863667">
    <w:abstractNumId w:val="22"/>
  </w:num>
  <w:num w:numId="22" w16cid:durableId="181096951">
    <w:abstractNumId w:val="21"/>
  </w:num>
  <w:num w:numId="23" w16cid:durableId="179582858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ton Russell, Prof.">
    <w15:presenceInfo w15:providerId="AD" w15:userId="S::william.russell@mcgill.ca::06708d83-fc2b-4190-b0c8-dc9a4695075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E32"/>
    <w:rsid w:val="00045B8C"/>
    <w:rsid w:val="000D2557"/>
    <w:rsid w:val="00193076"/>
    <w:rsid w:val="00196298"/>
    <w:rsid w:val="001A1A78"/>
    <w:rsid w:val="001A7FB0"/>
    <w:rsid w:val="001D56BA"/>
    <w:rsid w:val="001D5926"/>
    <w:rsid w:val="00222584"/>
    <w:rsid w:val="00271A64"/>
    <w:rsid w:val="00285C82"/>
    <w:rsid w:val="00294820"/>
    <w:rsid w:val="003169F9"/>
    <w:rsid w:val="00320616"/>
    <w:rsid w:val="003824EB"/>
    <w:rsid w:val="003B094E"/>
    <w:rsid w:val="003B13E6"/>
    <w:rsid w:val="003D0B17"/>
    <w:rsid w:val="00444564"/>
    <w:rsid w:val="004A39D1"/>
    <w:rsid w:val="004A59B3"/>
    <w:rsid w:val="005030D4"/>
    <w:rsid w:val="0057334A"/>
    <w:rsid w:val="005C7D64"/>
    <w:rsid w:val="005F1352"/>
    <w:rsid w:val="005F72A6"/>
    <w:rsid w:val="006276DE"/>
    <w:rsid w:val="006B29F1"/>
    <w:rsid w:val="007123C8"/>
    <w:rsid w:val="00716F76"/>
    <w:rsid w:val="0077255A"/>
    <w:rsid w:val="007C1BF4"/>
    <w:rsid w:val="007C62CA"/>
    <w:rsid w:val="007F7E32"/>
    <w:rsid w:val="00846908"/>
    <w:rsid w:val="00863552"/>
    <w:rsid w:val="00866239"/>
    <w:rsid w:val="00867E27"/>
    <w:rsid w:val="008A0E11"/>
    <w:rsid w:val="008F421D"/>
    <w:rsid w:val="00907BDF"/>
    <w:rsid w:val="00934E9C"/>
    <w:rsid w:val="009B3CB8"/>
    <w:rsid w:val="009D0E4E"/>
    <w:rsid w:val="00A825A6"/>
    <w:rsid w:val="00AA1EC9"/>
    <w:rsid w:val="00AB72BE"/>
    <w:rsid w:val="00AC16A7"/>
    <w:rsid w:val="00B13B5F"/>
    <w:rsid w:val="00B633DB"/>
    <w:rsid w:val="00BA0FBF"/>
    <w:rsid w:val="00BB7AED"/>
    <w:rsid w:val="00BD5678"/>
    <w:rsid w:val="00BE15B7"/>
    <w:rsid w:val="00C115CD"/>
    <w:rsid w:val="00C173DF"/>
    <w:rsid w:val="00C259C7"/>
    <w:rsid w:val="00C2703A"/>
    <w:rsid w:val="00CA35F1"/>
    <w:rsid w:val="00D1361C"/>
    <w:rsid w:val="00D201E5"/>
    <w:rsid w:val="00D52FBB"/>
    <w:rsid w:val="00DA5022"/>
    <w:rsid w:val="00DC321B"/>
    <w:rsid w:val="00DE2040"/>
    <w:rsid w:val="00E313BF"/>
    <w:rsid w:val="00E63671"/>
    <w:rsid w:val="00E87E8B"/>
    <w:rsid w:val="00ED1443"/>
    <w:rsid w:val="00EE6320"/>
    <w:rsid w:val="00EF2908"/>
    <w:rsid w:val="00F02660"/>
    <w:rsid w:val="00F12669"/>
    <w:rsid w:val="00F365DC"/>
    <w:rsid w:val="00FC2CD4"/>
    <w:rsid w:val="0243AF16"/>
    <w:rsid w:val="0334585A"/>
    <w:rsid w:val="07627E96"/>
    <w:rsid w:val="088A3559"/>
    <w:rsid w:val="08F7F603"/>
    <w:rsid w:val="0BBBA276"/>
    <w:rsid w:val="1039E497"/>
    <w:rsid w:val="1B4C29C4"/>
    <w:rsid w:val="1F3406A4"/>
    <w:rsid w:val="217FD1F9"/>
    <w:rsid w:val="2347F69E"/>
    <w:rsid w:val="23ACB375"/>
    <w:rsid w:val="2828E664"/>
    <w:rsid w:val="2BFB8D59"/>
    <w:rsid w:val="34FA042F"/>
    <w:rsid w:val="38ACEC0B"/>
    <w:rsid w:val="3C17729F"/>
    <w:rsid w:val="3EDD8B37"/>
    <w:rsid w:val="3F000452"/>
    <w:rsid w:val="3F89FF18"/>
    <w:rsid w:val="3FAEBEC4"/>
    <w:rsid w:val="43AAA366"/>
    <w:rsid w:val="4A2C4B9B"/>
    <w:rsid w:val="4D463782"/>
    <w:rsid w:val="55AAD070"/>
    <w:rsid w:val="5AF6391F"/>
    <w:rsid w:val="66E9AD25"/>
    <w:rsid w:val="68F9A80F"/>
    <w:rsid w:val="6B2F0D8E"/>
    <w:rsid w:val="6C93B1DF"/>
    <w:rsid w:val="6D3B8AC7"/>
    <w:rsid w:val="764F1030"/>
    <w:rsid w:val="7915EB57"/>
    <w:rsid w:val="7B9D65F4"/>
    <w:rsid w:val="7C8BB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C825F"/>
  <w15:docId w15:val="{0063512C-E28F-40A3-B40A-75C919F5D0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C1E9D"/>
    <w:pPr>
      <w:spacing w:line="360" w:lineRule="auto"/>
    </w:pPr>
    <w:rPr>
      <w:rFonts w:ascii="Times New Roman" w:hAnsi="Times New Roman"/>
    </w:rPr>
  </w:style>
  <w:style w:type="paragraph" w:styleId="Heading1">
    <w:name w:val="heading 1"/>
    <w:basedOn w:val="Normal"/>
    <w:next w:val="BodyText"/>
    <w:uiPriority w:val="9"/>
    <w:qFormat/>
    <w:rsid w:val="001D6EB1"/>
    <w:pPr>
      <w:keepNext/>
      <w:keepLines/>
      <w:spacing w:after="0" w:line="480" w:lineRule="auto"/>
      <w:contextualSpacing/>
      <w:outlineLvl w:val="0"/>
    </w:pPr>
    <w:rPr>
      <w:rFonts w:eastAsiaTheme="majorEastAsia" w:cstheme="majorBidi"/>
      <w:b/>
      <w:bCs/>
      <w:caps/>
      <w:szCs w:val="32"/>
    </w:rPr>
  </w:style>
  <w:style w:type="paragraph" w:styleId="Heading2">
    <w:name w:val="heading 2"/>
    <w:basedOn w:val="Normal"/>
    <w:next w:val="BodyText"/>
    <w:uiPriority w:val="9"/>
    <w:unhideWhenUsed/>
    <w:qFormat/>
    <w:rsid w:val="001D6EB1"/>
    <w:pPr>
      <w:keepNext/>
      <w:keepLines/>
      <w:spacing w:after="0" w:line="480" w:lineRule="auto"/>
      <w:contextualSpacing/>
      <w:outlineLvl w:val="1"/>
    </w:pPr>
    <w:rPr>
      <w:rFonts w:eastAsiaTheme="majorEastAsia" w:cstheme="majorBidi"/>
      <w:b/>
      <w:bCs/>
      <w:szCs w:val="32"/>
    </w:rPr>
  </w:style>
  <w:style w:type="paragraph" w:styleId="Heading3">
    <w:name w:val="heading 3"/>
    <w:basedOn w:val="Normal"/>
    <w:next w:val="BodyText"/>
    <w:uiPriority w:val="9"/>
    <w:unhideWhenUsed/>
    <w:qFormat/>
    <w:rsid w:val="004F67C7"/>
    <w:pPr>
      <w:keepNext/>
      <w:keepLines/>
      <w:spacing w:after="0" w:line="480" w:lineRule="auto"/>
      <w:contextualSpacing/>
      <w:outlineLvl w:val="2"/>
    </w:pPr>
    <w:rPr>
      <w:rFonts w:eastAsiaTheme="majorEastAsia" w:cstheme="majorBidi"/>
      <w:bCs/>
      <w:i/>
      <w:szCs w:val="28"/>
    </w:rPr>
  </w:style>
  <w:style w:type="paragraph" w:styleId="Heading4">
    <w:name w:val="heading 4"/>
    <w:basedOn w:val="Normal"/>
    <w:next w:val="BodyText"/>
    <w:uiPriority w:val="9"/>
    <w:unhideWhenUsed/>
    <w:qFormat/>
    <w:rsid w:val="001D6EB1"/>
    <w:pPr>
      <w:keepNext/>
      <w:keepLines/>
      <w:spacing w:after="0" w:line="480" w:lineRule="auto"/>
      <w:contextualSpacing/>
      <w:jc w:val="center"/>
      <w:outlineLvl w:val="3"/>
    </w:pPr>
    <w:rPr>
      <w:rFonts w:eastAsiaTheme="majorEastAsia" w:cstheme="majorBidi"/>
      <w:bCs/>
    </w:rPr>
  </w:style>
  <w:style w:type="paragraph" w:styleId="Heading5">
    <w:name w:val="heading 5"/>
    <w:basedOn w:val="Normal"/>
    <w:next w:val="BodyText"/>
    <w:uiPriority w:val="9"/>
    <w:unhideWhenUsed/>
    <w:qFormat/>
    <w:rsid w:val="00DD2FC5"/>
    <w:pPr>
      <w:keepNext/>
      <w:keepLines/>
      <w:pageBreakBefore/>
      <w:spacing w:after="0" w:line="20" w:lineRule="exact"/>
      <w:outlineLvl w:val="4"/>
    </w:pPr>
    <w:rPr>
      <w:rFonts w:asciiTheme="majorHAnsi" w:hAnsiTheme="majorHAnsi" w:eastAsiaTheme="majorEastAsia" w:cstheme="majorBidi"/>
      <w:i/>
      <w:iCs/>
      <w:color w:val="FFFFFF" w:themeColor="background1"/>
      <w:sz w:val="16"/>
    </w:rPr>
  </w:style>
  <w:style w:type="paragraph" w:styleId="Heading6">
    <w:name w:val="heading 6"/>
    <w:basedOn w:val="Normal"/>
    <w:next w:val="BodyText"/>
    <w:uiPriority w:val="9"/>
    <w:unhideWhenUsed/>
    <w:qFormat/>
    <w:rsid w:val="00776866"/>
    <w:pPr>
      <w:keepNext/>
      <w:keepLines/>
      <w:spacing w:before="200" w:after="0"/>
      <w:outlineLvl w:val="5"/>
    </w:pPr>
    <w:rPr>
      <w:rFonts w:eastAsiaTheme="majorEastAsia" w:cstheme="majorBidi"/>
      <w:b/>
    </w:rPr>
  </w:style>
  <w:style w:type="paragraph" w:styleId="Heading7">
    <w:name w:val="heading 7"/>
    <w:basedOn w:val="Normal"/>
    <w:next w:val="BodyText"/>
    <w:uiPriority w:val="9"/>
    <w:unhideWhenUsed/>
    <w:qFormat/>
    <w:rsid w:val="008967DE"/>
    <w:pPr>
      <w:keepNext/>
      <w:keepLines/>
      <w:spacing w:before="200" w:after="120"/>
      <w:outlineLvl w:val="6"/>
    </w:pPr>
    <w:rPr>
      <w:rFonts w:eastAsiaTheme="majorEastAsia" w:cstheme="majorBidi"/>
      <w:b/>
      <w:u w:val="single"/>
    </w:rPr>
  </w:style>
  <w:style w:type="paragraph" w:styleId="Heading8">
    <w:name w:val="heading 8"/>
    <w:basedOn w:val="Normal"/>
    <w:next w:val="BodyText"/>
    <w:uiPriority w:val="9"/>
    <w:unhideWhenUsed/>
    <w:qFormat/>
    <w:rsid w:val="00FD4880"/>
    <w:pPr>
      <w:keepNext/>
      <w:keepLines/>
      <w:spacing w:before="200" w:after="0" w:line="480" w:lineRule="auto"/>
      <w:jc w:val="center"/>
      <w:outlineLvl w:val="7"/>
    </w:pPr>
    <w:rPr>
      <w:rFonts w:eastAsiaTheme="majorEastAsia" w:cstheme="majorBidi"/>
      <w:b/>
      <w:smallCaps/>
      <w:sz w:val="28"/>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link w:val="BodyTextChar"/>
    <w:qFormat/>
    <w:rsid w:val="006F5091"/>
    <w:pPr>
      <w:spacing w:after="0" w:line="432" w:lineRule="auto"/>
      <w:contextualSpacing/>
    </w:pPr>
  </w:style>
  <w:style w:type="paragraph" w:styleId="FirstParagraph" w:customStyle="1">
    <w:name w:val="First Paragraph"/>
    <w:basedOn w:val="BodyText"/>
    <w:next w:val="BodyText"/>
    <w:qFormat/>
    <w:rsid w:val="00A66956"/>
  </w:style>
  <w:style w:type="paragraph" w:styleId="Compact" w:customStyle="1">
    <w:name w:val="Compact"/>
    <w:basedOn w:val="BodyText"/>
    <w:qFormat/>
    <w:rsid w:val="00627127"/>
    <w:pPr>
      <w:spacing w:after="240" w:line="240" w:lineRule="auto"/>
    </w:pPr>
  </w:style>
  <w:style w:type="paragraph" w:styleId="Title">
    <w:name w:val="Title"/>
    <w:basedOn w:val="Normal"/>
    <w:next w:val="BodyText"/>
    <w:qFormat/>
    <w:rsid w:val="00CE750A"/>
    <w:pPr>
      <w:keepNext/>
      <w:keepLines/>
      <w:spacing w:before="480" w:after="240" w:line="480" w:lineRule="auto"/>
      <w:jc w:val="center"/>
    </w:pPr>
    <w:rPr>
      <w:rFonts w:eastAsiaTheme="majorEastAsia" w:cstheme="majorBidi"/>
      <w:b/>
      <w:bCs/>
      <w:smallCaps/>
      <w:sz w:val="28"/>
      <w:szCs w:val="36"/>
    </w:rPr>
  </w:style>
  <w:style w:type="paragraph" w:styleId="Subtitle">
    <w:name w:val="Subtitle"/>
    <w:basedOn w:val="Title"/>
    <w:next w:val="BodyText"/>
    <w:qFormat/>
    <w:pPr>
      <w:spacing w:before="240"/>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qFormat/>
    <w:rsid w:val="00F734CF"/>
    <w:pPr>
      <w:spacing w:after="80"/>
      <w:ind w:left="360" w:hanging="360"/>
    </w:pPr>
  </w:style>
  <w:style w:type="paragraph" w:styleId="BlockText">
    <w:name w:val="Block Text"/>
    <w:basedOn w:val="BodyText"/>
    <w:next w:val="BodyText"/>
    <w:uiPriority w:val="9"/>
    <w:unhideWhenUsed/>
    <w:qFormat/>
    <w:rsid w:val="00C53802"/>
    <w:pPr>
      <w:ind w:firstLine="720"/>
    </w:pPr>
    <w:rPr>
      <w:rFonts w:eastAsiaTheme="majorEastAsia" w:cstheme="majorBidi"/>
      <w:bCs/>
      <w:szCs w:val="20"/>
    </w:rPr>
  </w:style>
  <w:style w:type="paragraph" w:styleId="FootnoteText">
    <w:name w:val="footnote text"/>
    <w:basedOn w:val="Normal"/>
    <w:uiPriority w:val="9"/>
    <w:unhideWhenUsed/>
    <w:qFormat/>
  </w:style>
  <w:style w:type="table" w:styleId="Table" w:customStyle="1">
    <w:name w:val="Table"/>
    <w:semiHidden/>
    <w:unhideWhenUsed/>
    <w:qFormat/>
    <w:tblPr>
      <w:tblInd w:w="0" w:type="dxa"/>
      <w:tblCellMar>
        <w:top w:w="0" w:type="dxa"/>
        <w:left w:w="108" w:type="dxa"/>
        <w:bottom w:w="0" w:type="dxa"/>
        <w:right w:w="108" w:type="dxa"/>
      </w:tblCellMar>
    </w:tbl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rsid w:val="00EB3A58"/>
    <w:pPr>
      <w:jc w:val="center"/>
    </w:pPr>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styleId="SourceCode" w:customStyle="1">
    <w:name w:val="Source Code"/>
    <w:basedOn w:val="Normal"/>
    <w:link w:val="VerbatimChar"/>
    <w:pPr>
      <w:shd w:val="clear" w:color="auto" w:fill="F8F8F8"/>
      <w:wordWrap w:val="0"/>
    </w:pPr>
  </w:style>
  <w:style w:type="character" w:styleId="KeywordTok" w:customStyle="1">
    <w:name w:val="KeywordTok"/>
    <w:basedOn w:val="VerbatimChar"/>
    <w:rPr>
      <w:rFonts w:ascii="Consolas" w:hAnsi="Consolas"/>
      <w:b/>
      <w:color w:val="204A87"/>
      <w:sz w:val="22"/>
      <w:shd w:val="clear" w:color="auto" w:fill="F8F8F8"/>
    </w:rPr>
  </w:style>
  <w:style w:type="character" w:styleId="DataTypeTok" w:customStyle="1">
    <w:name w:val="DataTypeTok"/>
    <w:basedOn w:val="VerbatimChar"/>
    <w:rPr>
      <w:rFonts w:ascii="Consolas" w:hAnsi="Consolas"/>
      <w:color w:val="204A87"/>
      <w:sz w:val="22"/>
      <w:shd w:val="clear" w:color="auto" w:fill="F8F8F8"/>
    </w:rPr>
  </w:style>
  <w:style w:type="character" w:styleId="DecValTok" w:customStyle="1">
    <w:name w:val="DecValTok"/>
    <w:basedOn w:val="VerbatimChar"/>
    <w:rPr>
      <w:rFonts w:ascii="Consolas" w:hAnsi="Consolas"/>
      <w:color w:val="0000CF"/>
      <w:sz w:val="22"/>
      <w:shd w:val="clear" w:color="auto" w:fill="F8F8F8"/>
    </w:rPr>
  </w:style>
  <w:style w:type="character" w:styleId="BaseNTok" w:customStyle="1">
    <w:name w:val="BaseNTok"/>
    <w:basedOn w:val="VerbatimChar"/>
    <w:rPr>
      <w:rFonts w:ascii="Consolas" w:hAnsi="Consolas"/>
      <w:color w:val="0000CF"/>
      <w:sz w:val="22"/>
      <w:shd w:val="clear" w:color="auto" w:fill="F8F8F8"/>
    </w:rPr>
  </w:style>
  <w:style w:type="character" w:styleId="FloatTok" w:customStyle="1">
    <w:name w:val="FloatTok"/>
    <w:basedOn w:val="VerbatimChar"/>
    <w:rPr>
      <w:rFonts w:ascii="Consolas" w:hAnsi="Consolas"/>
      <w:color w:val="0000CF"/>
      <w:sz w:val="22"/>
      <w:shd w:val="clear" w:color="auto" w:fill="F8F8F8"/>
    </w:rPr>
  </w:style>
  <w:style w:type="character" w:styleId="ConstantTok" w:customStyle="1">
    <w:name w:val="ConstantTok"/>
    <w:basedOn w:val="VerbatimChar"/>
    <w:rPr>
      <w:rFonts w:ascii="Consolas" w:hAnsi="Consolas"/>
      <w:color w:val="000000"/>
      <w:sz w:val="22"/>
      <w:shd w:val="clear" w:color="auto" w:fill="F8F8F8"/>
    </w:rPr>
  </w:style>
  <w:style w:type="character" w:styleId="CharTok" w:customStyle="1">
    <w:name w:val="CharTok"/>
    <w:basedOn w:val="VerbatimChar"/>
    <w:rPr>
      <w:rFonts w:ascii="Consolas" w:hAnsi="Consolas"/>
      <w:color w:val="4E9A06"/>
      <w:sz w:val="22"/>
      <w:shd w:val="clear" w:color="auto" w:fill="F8F8F8"/>
    </w:rPr>
  </w:style>
  <w:style w:type="character" w:styleId="SpecialCharTok" w:customStyle="1">
    <w:name w:val="SpecialCharTok"/>
    <w:basedOn w:val="VerbatimChar"/>
    <w:rPr>
      <w:rFonts w:ascii="Consolas" w:hAnsi="Consolas"/>
      <w:color w:val="000000"/>
      <w:sz w:val="22"/>
      <w:shd w:val="clear" w:color="auto" w:fill="F8F8F8"/>
    </w:rPr>
  </w:style>
  <w:style w:type="character" w:styleId="StringTok" w:customStyle="1">
    <w:name w:val="StringTok"/>
    <w:basedOn w:val="VerbatimChar"/>
    <w:rPr>
      <w:rFonts w:ascii="Consolas" w:hAnsi="Consolas"/>
      <w:color w:val="4E9A06"/>
      <w:sz w:val="22"/>
      <w:shd w:val="clear" w:color="auto" w:fill="F8F8F8"/>
    </w:rPr>
  </w:style>
  <w:style w:type="character" w:styleId="VerbatimStringTok" w:customStyle="1">
    <w:name w:val="VerbatimStringTok"/>
    <w:basedOn w:val="VerbatimChar"/>
    <w:rPr>
      <w:rFonts w:ascii="Consolas" w:hAnsi="Consolas"/>
      <w:color w:val="4E9A06"/>
      <w:sz w:val="22"/>
      <w:shd w:val="clear" w:color="auto" w:fill="F8F8F8"/>
    </w:rPr>
  </w:style>
  <w:style w:type="character" w:styleId="SpecialStringTok" w:customStyle="1">
    <w:name w:val="SpecialStringTok"/>
    <w:basedOn w:val="VerbatimChar"/>
    <w:rPr>
      <w:rFonts w:ascii="Consolas" w:hAnsi="Consolas"/>
      <w:color w:val="4E9A06"/>
      <w:sz w:val="22"/>
      <w:shd w:val="clear" w:color="auto" w:fill="F8F8F8"/>
    </w:rPr>
  </w:style>
  <w:style w:type="character" w:styleId="ImportTok" w:customStyle="1">
    <w:name w:val="ImportTok"/>
    <w:basedOn w:val="VerbatimChar"/>
    <w:rPr>
      <w:rFonts w:ascii="Consolas" w:hAnsi="Consolas"/>
      <w:sz w:val="22"/>
      <w:shd w:val="clear" w:color="auto" w:fill="F8F8F8"/>
    </w:rPr>
  </w:style>
  <w:style w:type="character" w:styleId="CommentTok" w:customStyle="1">
    <w:name w:val="CommentTok"/>
    <w:basedOn w:val="VerbatimChar"/>
    <w:rPr>
      <w:rFonts w:ascii="Consolas" w:hAnsi="Consolas"/>
      <w:i/>
      <w:color w:val="8F5902"/>
      <w:sz w:val="22"/>
      <w:shd w:val="clear" w:color="auto" w:fill="F8F8F8"/>
    </w:rPr>
  </w:style>
  <w:style w:type="character" w:styleId="DocumentationTok" w:customStyle="1">
    <w:name w:val="DocumentationTok"/>
    <w:basedOn w:val="VerbatimChar"/>
    <w:rPr>
      <w:rFonts w:ascii="Consolas" w:hAnsi="Consolas"/>
      <w:b/>
      <w:i/>
      <w:color w:val="8F5902"/>
      <w:sz w:val="22"/>
      <w:shd w:val="clear" w:color="auto" w:fill="F8F8F8"/>
    </w:rPr>
  </w:style>
  <w:style w:type="character" w:styleId="AnnotationTok" w:customStyle="1">
    <w:name w:val="AnnotationTok"/>
    <w:basedOn w:val="VerbatimChar"/>
    <w:rPr>
      <w:rFonts w:ascii="Consolas" w:hAnsi="Consolas"/>
      <w:b/>
      <w:i/>
      <w:color w:val="8F5902"/>
      <w:sz w:val="22"/>
      <w:shd w:val="clear" w:color="auto" w:fill="F8F8F8"/>
    </w:rPr>
  </w:style>
  <w:style w:type="character" w:styleId="CommentVarTok" w:customStyle="1">
    <w:name w:val="CommentVarTok"/>
    <w:basedOn w:val="VerbatimChar"/>
    <w:rPr>
      <w:rFonts w:ascii="Consolas" w:hAnsi="Consolas"/>
      <w:b/>
      <w:i/>
      <w:color w:val="8F5902"/>
      <w:sz w:val="22"/>
      <w:shd w:val="clear" w:color="auto" w:fill="F8F8F8"/>
    </w:rPr>
  </w:style>
  <w:style w:type="character" w:styleId="OtherTok" w:customStyle="1">
    <w:name w:val="OtherTok"/>
    <w:basedOn w:val="VerbatimChar"/>
    <w:rPr>
      <w:rFonts w:ascii="Consolas" w:hAnsi="Consolas"/>
      <w:color w:val="8F5902"/>
      <w:sz w:val="22"/>
      <w:shd w:val="clear" w:color="auto" w:fill="F8F8F8"/>
    </w:rPr>
  </w:style>
  <w:style w:type="character" w:styleId="FunctionTok" w:customStyle="1">
    <w:name w:val="FunctionTok"/>
    <w:basedOn w:val="VerbatimChar"/>
    <w:rPr>
      <w:rFonts w:ascii="Consolas" w:hAnsi="Consolas"/>
      <w:color w:val="000000"/>
      <w:sz w:val="22"/>
      <w:shd w:val="clear" w:color="auto" w:fill="F8F8F8"/>
    </w:rPr>
  </w:style>
  <w:style w:type="character" w:styleId="VariableTok" w:customStyle="1">
    <w:name w:val="VariableTok"/>
    <w:basedOn w:val="VerbatimChar"/>
    <w:rPr>
      <w:rFonts w:ascii="Consolas" w:hAnsi="Consolas"/>
      <w:color w:val="000000"/>
      <w:sz w:val="22"/>
      <w:shd w:val="clear" w:color="auto" w:fill="F8F8F8"/>
    </w:rPr>
  </w:style>
  <w:style w:type="character" w:styleId="ControlFlowTok" w:customStyle="1">
    <w:name w:val="ControlFlowTok"/>
    <w:basedOn w:val="VerbatimChar"/>
    <w:rPr>
      <w:rFonts w:ascii="Consolas" w:hAnsi="Consolas"/>
      <w:b/>
      <w:color w:val="204A87"/>
      <w:sz w:val="22"/>
      <w:shd w:val="clear" w:color="auto" w:fill="F8F8F8"/>
    </w:rPr>
  </w:style>
  <w:style w:type="character" w:styleId="OperatorTok" w:customStyle="1">
    <w:name w:val="OperatorTok"/>
    <w:basedOn w:val="VerbatimChar"/>
    <w:rPr>
      <w:rFonts w:ascii="Consolas" w:hAnsi="Consolas"/>
      <w:b/>
      <w:color w:val="CE5C00"/>
      <w:sz w:val="22"/>
      <w:shd w:val="clear" w:color="auto" w:fill="F8F8F8"/>
    </w:rPr>
  </w:style>
  <w:style w:type="character" w:styleId="BuiltInTok" w:customStyle="1">
    <w:name w:val="BuiltInTok"/>
    <w:basedOn w:val="VerbatimChar"/>
    <w:rPr>
      <w:rFonts w:ascii="Consolas" w:hAnsi="Consolas"/>
      <w:sz w:val="22"/>
      <w:shd w:val="clear" w:color="auto" w:fill="F8F8F8"/>
    </w:rPr>
  </w:style>
  <w:style w:type="character" w:styleId="ExtensionTok" w:customStyle="1">
    <w:name w:val="ExtensionTok"/>
    <w:basedOn w:val="VerbatimChar"/>
    <w:rPr>
      <w:rFonts w:ascii="Consolas" w:hAnsi="Consolas"/>
      <w:sz w:val="22"/>
      <w:shd w:val="clear" w:color="auto" w:fill="F8F8F8"/>
    </w:rPr>
  </w:style>
  <w:style w:type="character" w:styleId="PreprocessorTok" w:customStyle="1">
    <w:name w:val="PreprocessorTok"/>
    <w:basedOn w:val="VerbatimChar"/>
    <w:rPr>
      <w:rFonts w:ascii="Consolas" w:hAnsi="Consolas"/>
      <w:i/>
      <w:color w:val="8F5902"/>
      <w:sz w:val="22"/>
      <w:shd w:val="clear" w:color="auto" w:fill="F8F8F8"/>
    </w:rPr>
  </w:style>
  <w:style w:type="character" w:styleId="AttributeTok" w:customStyle="1">
    <w:name w:val="AttributeTok"/>
    <w:basedOn w:val="VerbatimChar"/>
    <w:rPr>
      <w:rFonts w:ascii="Consolas" w:hAnsi="Consolas"/>
      <w:color w:val="C4A000"/>
      <w:sz w:val="22"/>
      <w:shd w:val="clear" w:color="auto" w:fill="F8F8F8"/>
    </w:rPr>
  </w:style>
  <w:style w:type="character" w:styleId="RegionMarkerTok" w:customStyle="1">
    <w:name w:val="RegionMarkerTok"/>
    <w:basedOn w:val="VerbatimChar"/>
    <w:rPr>
      <w:rFonts w:ascii="Consolas" w:hAnsi="Consolas"/>
      <w:sz w:val="22"/>
      <w:shd w:val="clear" w:color="auto" w:fill="F8F8F8"/>
    </w:rPr>
  </w:style>
  <w:style w:type="character" w:styleId="InformationTok" w:customStyle="1">
    <w:name w:val="InformationTok"/>
    <w:basedOn w:val="VerbatimChar"/>
    <w:rPr>
      <w:rFonts w:ascii="Consolas" w:hAnsi="Consolas"/>
      <w:b/>
      <w:i/>
      <w:color w:val="8F5902"/>
      <w:sz w:val="22"/>
      <w:shd w:val="clear" w:color="auto" w:fill="F8F8F8"/>
    </w:rPr>
  </w:style>
  <w:style w:type="character" w:styleId="WarningTok" w:customStyle="1">
    <w:name w:val="WarningTok"/>
    <w:basedOn w:val="VerbatimChar"/>
    <w:rPr>
      <w:rFonts w:ascii="Consolas" w:hAnsi="Consolas"/>
      <w:b/>
      <w:i/>
      <w:color w:val="8F5902"/>
      <w:sz w:val="22"/>
      <w:shd w:val="clear" w:color="auto" w:fill="F8F8F8"/>
    </w:rPr>
  </w:style>
  <w:style w:type="character" w:styleId="AlertTok" w:customStyle="1">
    <w:name w:val="AlertTok"/>
    <w:basedOn w:val="VerbatimChar"/>
    <w:rPr>
      <w:rFonts w:ascii="Consolas" w:hAnsi="Consolas"/>
      <w:color w:val="EF2929"/>
      <w:sz w:val="22"/>
      <w:shd w:val="clear" w:color="auto" w:fill="F8F8F8"/>
    </w:rPr>
  </w:style>
  <w:style w:type="character" w:styleId="ErrorTok" w:customStyle="1">
    <w:name w:val="ErrorTok"/>
    <w:basedOn w:val="VerbatimChar"/>
    <w:rPr>
      <w:rFonts w:ascii="Consolas" w:hAnsi="Consolas"/>
      <w:b/>
      <w:color w:val="A40000"/>
      <w:sz w:val="22"/>
      <w:shd w:val="clear" w:color="auto" w:fill="F8F8F8"/>
    </w:rPr>
  </w:style>
  <w:style w:type="character" w:styleId="NormalTok" w:customStyle="1">
    <w:name w:val="NormalTok"/>
    <w:basedOn w:val="VerbatimChar"/>
    <w:rPr>
      <w:rFonts w:ascii="Consolas" w:hAnsi="Consolas"/>
      <w:sz w:val="22"/>
      <w:shd w:val="clear" w:color="auto" w:fill="F8F8F8"/>
    </w:rPr>
  </w:style>
  <w:style w:type="character" w:styleId="BodyTextChar" w:customStyle="1">
    <w:name w:val="Body Text Char"/>
    <w:basedOn w:val="DefaultParagraphFont"/>
    <w:link w:val="BodyText"/>
    <w:rsid w:val="006F5091"/>
    <w:rPr>
      <w:sz w:val="22"/>
    </w:rPr>
  </w:style>
  <w:style w:type="paragraph" w:styleId="Header">
    <w:name w:val="header"/>
    <w:basedOn w:val="Normal"/>
    <w:link w:val="HeaderChar"/>
    <w:unhideWhenUsed/>
    <w:rsid w:val="003B2F2D"/>
    <w:pPr>
      <w:tabs>
        <w:tab w:val="center" w:pos="4680"/>
        <w:tab w:val="right" w:pos="9360"/>
      </w:tabs>
      <w:spacing w:after="0"/>
    </w:pPr>
  </w:style>
  <w:style w:type="character" w:styleId="HeaderChar" w:customStyle="1">
    <w:name w:val="Header Char"/>
    <w:basedOn w:val="DefaultParagraphFont"/>
    <w:link w:val="Header"/>
    <w:rsid w:val="003B2F2D"/>
  </w:style>
  <w:style w:type="paragraph" w:styleId="Footer">
    <w:name w:val="footer"/>
    <w:basedOn w:val="Normal"/>
    <w:link w:val="FooterChar"/>
    <w:uiPriority w:val="99"/>
    <w:unhideWhenUsed/>
    <w:rsid w:val="003B2F2D"/>
    <w:pPr>
      <w:tabs>
        <w:tab w:val="center" w:pos="4680"/>
        <w:tab w:val="right" w:pos="9360"/>
      </w:tabs>
      <w:spacing w:after="0"/>
    </w:pPr>
  </w:style>
  <w:style w:type="character" w:styleId="FooterChar" w:customStyle="1">
    <w:name w:val="Footer Char"/>
    <w:basedOn w:val="DefaultParagraphFont"/>
    <w:link w:val="Footer"/>
    <w:uiPriority w:val="99"/>
    <w:rsid w:val="003B2F2D"/>
  </w:style>
  <w:style w:type="paragraph" w:styleId="BalloonText">
    <w:name w:val="Balloon Text"/>
    <w:basedOn w:val="Normal"/>
    <w:link w:val="BalloonTextChar"/>
    <w:semiHidden/>
    <w:unhideWhenUsed/>
    <w:rsid w:val="00846B2C"/>
    <w:pPr>
      <w:spacing w:after="0"/>
    </w:pPr>
    <w:rPr>
      <w:rFonts w:ascii="Segoe UI" w:hAnsi="Segoe UI" w:cs="Segoe UI"/>
      <w:sz w:val="18"/>
      <w:szCs w:val="18"/>
    </w:rPr>
  </w:style>
  <w:style w:type="character" w:styleId="BalloonTextChar" w:customStyle="1">
    <w:name w:val="Balloon Text Char"/>
    <w:basedOn w:val="DefaultParagraphFont"/>
    <w:link w:val="BalloonText"/>
    <w:semiHidden/>
    <w:rsid w:val="00846B2C"/>
    <w:rPr>
      <w:rFonts w:ascii="Segoe UI" w:hAnsi="Segoe UI" w:cs="Segoe UI"/>
      <w:sz w:val="18"/>
      <w:szCs w:val="18"/>
    </w:rPr>
  </w:style>
  <w:style w:type="paragraph" w:styleId="hiddenline" w:customStyle="1">
    <w:name w:val="hidden_line"/>
    <w:basedOn w:val="Heading2"/>
    <w:qFormat/>
    <w:rsid w:val="00AD30A6"/>
    <w:pPr>
      <w:spacing w:line="240" w:lineRule="auto"/>
    </w:pPr>
    <w:rPr>
      <w:color w:val="FFFFFF" w:themeColor="background1"/>
      <w:sz w:val="2"/>
    </w:rPr>
  </w:style>
  <w:style w:type="character" w:styleId="PlaceholderText">
    <w:name w:val="Placeholder Text"/>
    <w:basedOn w:val="DefaultParagraphFont"/>
    <w:semiHidden/>
    <w:rsid w:val="00506710"/>
    <w:rPr>
      <w:color w:val="808080"/>
    </w:rPr>
  </w:style>
  <w:style w:type="paragraph" w:styleId="ListParagraph">
    <w:name w:val="List Paragraph"/>
    <w:basedOn w:val="Normal"/>
    <w:rsid w:val="003D0B17"/>
    <w:pPr>
      <w:ind w:left="720"/>
      <w:contextualSpacing/>
    </w:pPr>
  </w:style>
  <w:style w:type="paragraph" w:styleId="CommentText">
    <w:name w:val="annotation text"/>
    <w:basedOn w:val="Normal"/>
    <w:link w:val="CommentTextChar"/>
    <w:semiHidden/>
    <w:unhideWhenUsed/>
    <w:pPr>
      <w:spacing w:line="240" w:lineRule="auto"/>
    </w:pPr>
    <w:rPr>
      <w:sz w:val="20"/>
      <w:szCs w:val="20"/>
    </w:rPr>
  </w:style>
  <w:style w:type="character" w:styleId="CommentTextChar" w:customStyle="1">
    <w:name w:val="Comment Text Char"/>
    <w:basedOn w:val="DefaultParagraphFont"/>
    <w:link w:val="CommentText"/>
    <w:semiHidden/>
    <w:rPr>
      <w:rFonts w:ascii="Times New Roman" w:hAnsi="Times New Roman"/>
      <w:sz w:val="20"/>
      <w:szCs w:val="20"/>
    </w:rPr>
  </w:style>
  <w:style w:type="character" w:styleId="CommentReference">
    <w:name w:val="annotation reference"/>
    <w:basedOn w:val="DefaultParagraphFont"/>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&#65279;<?xml version="1.0" encoding="utf-8"?><Relationships xmlns="http://schemas.openxmlformats.org/package/2006/relationships"><Relationship Type="http://schemas.microsoft.com/office/2011/relationships/commentsExtended" Target="commentsExtended.xml" Id="rId8"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comments" Target="comments.xml" Id="rId7" /><Relationship Type="http://schemas.openxmlformats.org/officeDocument/2006/relationships/hyperlink" Target="https://doi.org/10.1016/j.drugpo.2018.02.008" TargetMode="External" Id="rId12" /><Relationship Type="http://schemas.openxmlformats.org/officeDocument/2006/relationships/image" Target="media/image5.png" Id="rId17" /><Relationship Type="http://schemas.openxmlformats.org/officeDocument/2006/relationships/styles" Target="styles.xml" Id="rId2" /><Relationship Type="http://schemas.openxmlformats.org/officeDocument/2006/relationships/image" Target="media/image4.jpeg" Id="rId16" /><Relationship Type="http://schemas.openxmlformats.org/officeDocument/2006/relationships/footer" Target="footer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doi.org/10.1016/j.jval.2017.07.014" TargetMode="External" Id="rId11" /><Relationship Type="http://schemas.openxmlformats.org/officeDocument/2006/relationships/footnotes" Target="footnotes.xml" Id="rId5" /><Relationship Type="http://schemas.openxmlformats.org/officeDocument/2006/relationships/image" Target="media/image3.jpeg" Id="rId15" /><Relationship Type="http://schemas.openxmlformats.org/officeDocument/2006/relationships/theme" Target="theme/theme1.xml" Id="rId23" /><Relationship Type="http://schemas.microsoft.com/office/2018/08/relationships/commentsExtensible" Target="commentsExtensible.xml" Id="rId10" /><Relationship Type="http://schemas.openxmlformats.org/officeDocument/2006/relationships/image" Target="media/image7.png" Id="rId19" /><Relationship Type="http://schemas.openxmlformats.org/officeDocument/2006/relationships/webSettings" Target="webSettings.xml" Id="rId4" /><Relationship Type="http://schemas.microsoft.com/office/2016/09/relationships/commentsIds" Target="commentsIds.xml" Id="rId9" /><Relationship Type="http://schemas.openxmlformats.org/officeDocument/2006/relationships/image" Target="media/image2.png" Id="rId14" /><Relationship Type="http://schemas.microsoft.com/office/2011/relationships/people" Target="people.xml" Id="rId22" /><Relationship Type="http://schemas.openxmlformats.org/officeDocument/2006/relationships/image" Target="/media/image6.png" Id="Redd37a6c0a0f4df7" /><Relationship Type="http://schemas.openxmlformats.org/officeDocument/2006/relationships/image" Target="/media/image7.png" Id="Rc3693a9597c345c4" /><Relationship Type="http://schemas.openxmlformats.org/officeDocument/2006/relationships/image" Target="/media/image8.png" Id="Re5b2f3d1ce0d4f7b" /><Relationship Type="http://schemas.openxmlformats.org/officeDocument/2006/relationships/image" Target="/media/image9.png" Id="Re097abc5c789497a" /><Relationship Type="http://schemas.openxmlformats.org/officeDocument/2006/relationships/image" Target="/media/imagea.png" Id="R2a17125bee094b75" /><Relationship Type="http://schemas.openxmlformats.org/officeDocument/2006/relationships/glossaryDocument" Target="glossary/document.xml" Id="Ra8ce96c182a6422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7753f2e-5345-4fe1-9b43-56fe0f6dd2d7}"/>
      </w:docPartPr>
      <w:docPartBody>
        <w:p w14:paraId="57F2071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Comparisons of SARS-CoV-2 serological surveillance across multiple data sources</dc:title>
  <dc:creator/>
  <keywords/>
  <lastModifiedBy>Yuan Yu</lastModifiedBy>
  <revision>25</revision>
  <dcterms:created xsi:type="dcterms:W3CDTF">2024-02-13T18:35:00.0000000Z</dcterms:created>
  <dcterms:modified xsi:type="dcterms:W3CDTF">2024-03-21T05:42:30.8465817Z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bib.bib</vt:lpwstr>
  </property>
  <property fmtid="{D5CDD505-2E9C-101B-9397-08002B2CF9AE}" pid="3" name="csl">
    <vt:lpwstr>american-medical-association-brackets.csl</vt:lpwstr>
  </property>
  <property fmtid="{D5CDD505-2E9C-101B-9397-08002B2CF9AE}" pid="4" name="ftExtra-cite-unnamed-chunk-2">
    <vt:lpwstr>[1] [2]</vt:lpwstr>
  </property>
  <property fmtid="{D5CDD505-2E9C-101B-9397-08002B2CF9AE}" pid="5" name="header-includes">
    <vt:lpwstr/>
  </property>
  <property fmtid="{D5CDD505-2E9C-101B-9397-08002B2CF9AE}" pid="6" name="output">
    <vt:lpwstr/>
  </property>
</Properties>
</file>